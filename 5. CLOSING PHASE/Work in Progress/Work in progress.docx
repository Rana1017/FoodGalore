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45A62C" w14:textId="77777777" w:rsidR="00F92CCD" w:rsidRDefault="00F92CCD">
      <w:pPr>
        <w:spacing w:before="240" w:after="240"/>
        <w:jc w:val="center"/>
        <w:rPr>
          <w:b/>
          <w:sz w:val="90"/>
          <w:szCs w:val="90"/>
        </w:rPr>
      </w:pPr>
    </w:p>
    <w:p w14:paraId="4704CA93" w14:textId="77777777" w:rsidR="00F92CCD" w:rsidRDefault="00BF06EB">
      <w:pPr>
        <w:spacing w:before="240" w:after="240"/>
        <w:jc w:val="center"/>
        <w:rPr>
          <w:b/>
          <w:sz w:val="90"/>
          <w:szCs w:val="90"/>
        </w:rPr>
      </w:pPr>
      <w:r>
        <w:rPr>
          <w:b/>
          <w:sz w:val="90"/>
          <w:szCs w:val="90"/>
        </w:rPr>
        <w:t xml:space="preserve">Work </w:t>
      </w:r>
      <w:proofErr w:type="gramStart"/>
      <w:r>
        <w:rPr>
          <w:b/>
          <w:sz w:val="90"/>
          <w:szCs w:val="90"/>
        </w:rPr>
        <w:t>In</w:t>
      </w:r>
      <w:proofErr w:type="gramEnd"/>
      <w:r>
        <w:rPr>
          <w:b/>
          <w:sz w:val="90"/>
          <w:szCs w:val="90"/>
        </w:rPr>
        <w:t xml:space="preserve"> Progress</w:t>
      </w:r>
    </w:p>
    <w:p w14:paraId="1DDC50E1" w14:textId="77777777" w:rsidR="00F92CCD" w:rsidRDefault="00F92CCD">
      <w:pPr>
        <w:spacing w:before="240" w:after="240"/>
        <w:jc w:val="center"/>
        <w:rPr>
          <w:b/>
          <w:sz w:val="30"/>
          <w:szCs w:val="30"/>
        </w:rPr>
      </w:pPr>
    </w:p>
    <w:p w14:paraId="28179BA9" w14:textId="77777777" w:rsidR="00F92CCD" w:rsidRDefault="00BF06EB">
      <w:pPr>
        <w:spacing w:before="240" w:after="240"/>
        <w:jc w:val="center"/>
        <w:rPr>
          <w:b/>
          <w:sz w:val="26"/>
          <w:szCs w:val="26"/>
        </w:rPr>
      </w:pPr>
      <w:r>
        <w:t xml:space="preserve"> </w:t>
      </w:r>
    </w:p>
    <w:p w14:paraId="2CBB66A8" w14:textId="77777777" w:rsidR="00F92CCD" w:rsidRDefault="00BF06EB">
      <w:pPr>
        <w:spacing w:before="240" w:after="2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The Misfits</w:t>
      </w:r>
    </w:p>
    <w:p w14:paraId="2C5E00B7" w14:textId="77777777" w:rsidR="00F92CCD" w:rsidRDefault="00F92CCD">
      <w:pPr>
        <w:spacing w:before="240" w:after="240"/>
        <w:jc w:val="center"/>
        <w:rPr>
          <w:b/>
        </w:rPr>
      </w:pPr>
    </w:p>
    <w:p w14:paraId="2D4E4379" w14:textId="77777777" w:rsidR="00F92CCD" w:rsidRDefault="00BF06EB">
      <w:pPr>
        <w:spacing w:before="240" w:after="240"/>
        <w:jc w:val="center"/>
        <w:rPr>
          <w:b/>
        </w:rPr>
      </w:pPr>
      <w:r>
        <w:t xml:space="preserve"> </w:t>
      </w:r>
      <w:r>
        <w:rPr>
          <w:b/>
        </w:rPr>
        <w:t>TEAM MEMBERS:</w:t>
      </w:r>
    </w:p>
    <w:p w14:paraId="2E7F4E60" w14:textId="77777777" w:rsidR="00F92CCD" w:rsidRDefault="00BF06EB">
      <w:pPr>
        <w:spacing w:before="240" w:after="240"/>
        <w:jc w:val="center"/>
        <w:rPr>
          <w:b/>
        </w:rPr>
      </w:pPr>
      <w:r>
        <w:rPr>
          <w:b/>
        </w:rPr>
        <w:t xml:space="preserve">Aayush </w:t>
      </w:r>
      <w:proofErr w:type="spellStart"/>
      <w:r>
        <w:rPr>
          <w:b/>
        </w:rPr>
        <w:t>Rajbhandari</w:t>
      </w:r>
      <w:proofErr w:type="spellEnd"/>
    </w:p>
    <w:p w14:paraId="64EE9569" w14:textId="77777777" w:rsidR="00F92CCD" w:rsidRDefault="00BF06EB">
      <w:pPr>
        <w:spacing w:before="240" w:after="240"/>
        <w:jc w:val="center"/>
        <w:rPr>
          <w:b/>
        </w:rPr>
      </w:pPr>
      <w:r>
        <w:rPr>
          <w:b/>
        </w:rPr>
        <w:t>Aman Kumar Shrestha</w:t>
      </w:r>
    </w:p>
    <w:p w14:paraId="2FE6C37F" w14:textId="77777777" w:rsidR="00F92CCD" w:rsidRDefault="00BF06EB">
      <w:pPr>
        <w:spacing w:before="240" w:after="240"/>
        <w:jc w:val="center"/>
        <w:rPr>
          <w:b/>
        </w:rPr>
      </w:pPr>
      <w:proofErr w:type="spellStart"/>
      <w:r>
        <w:rPr>
          <w:b/>
        </w:rPr>
        <w:t>Pratiksha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Manandhar</w:t>
      </w:r>
      <w:proofErr w:type="spellEnd"/>
    </w:p>
    <w:p w14:paraId="42E6BD9F" w14:textId="77777777" w:rsidR="00F92CCD" w:rsidRDefault="00BF06EB">
      <w:pPr>
        <w:spacing w:before="240" w:after="240"/>
        <w:jc w:val="center"/>
        <w:rPr>
          <w:b/>
        </w:rPr>
      </w:pPr>
      <w:r>
        <w:rPr>
          <w:b/>
        </w:rPr>
        <w:t xml:space="preserve">Sanjeev </w:t>
      </w:r>
      <w:proofErr w:type="spellStart"/>
      <w:r>
        <w:rPr>
          <w:b/>
        </w:rPr>
        <w:t>Lamsal</w:t>
      </w:r>
      <w:proofErr w:type="spellEnd"/>
    </w:p>
    <w:p w14:paraId="2905587A" w14:textId="77777777" w:rsidR="00F92CCD" w:rsidRDefault="00BF06EB">
      <w:pPr>
        <w:spacing w:before="240" w:after="240"/>
        <w:jc w:val="center"/>
        <w:rPr>
          <w:b/>
          <w:sz w:val="40"/>
          <w:szCs w:val="40"/>
        </w:rPr>
      </w:pPr>
      <w:r>
        <w:rPr>
          <w:b/>
        </w:rPr>
        <w:t>Top Bahadur Rana</w:t>
      </w:r>
    </w:p>
    <w:p w14:paraId="4D200062" w14:textId="77777777" w:rsidR="00F92CCD" w:rsidRDefault="00F92CCD">
      <w:pPr>
        <w:spacing w:before="240" w:after="240"/>
      </w:pPr>
    </w:p>
    <w:p w14:paraId="5FBB950E" w14:textId="77777777" w:rsidR="00F92CCD" w:rsidRDefault="00F92CCD">
      <w:pPr>
        <w:spacing w:before="240" w:after="240"/>
      </w:pPr>
    </w:p>
    <w:p w14:paraId="3A5211AE" w14:textId="77777777" w:rsidR="00F92CCD" w:rsidRDefault="00F92CCD">
      <w:pPr>
        <w:spacing w:before="240" w:after="240"/>
      </w:pPr>
    </w:p>
    <w:p w14:paraId="797D00A5" w14:textId="77777777" w:rsidR="00F92CCD" w:rsidRDefault="00F92CCD">
      <w:pPr>
        <w:spacing w:before="240" w:after="240"/>
      </w:pPr>
    </w:p>
    <w:p w14:paraId="4B8EC23C" w14:textId="77777777" w:rsidR="00F92CCD" w:rsidRDefault="00F92CCD">
      <w:pPr>
        <w:spacing w:before="240" w:after="240"/>
      </w:pPr>
    </w:p>
    <w:p w14:paraId="3EBE6139" w14:textId="77777777" w:rsidR="00F92CCD" w:rsidRDefault="00F92CCD">
      <w:pPr>
        <w:spacing w:before="240" w:after="240"/>
      </w:pPr>
    </w:p>
    <w:p w14:paraId="28A490FD" w14:textId="77777777" w:rsidR="00F92CCD" w:rsidRDefault="00F92CCD">
      <w:pPr>
        <w:spacing w:before="240" w:after="240"/>
      </w:pPr>
    </w:p>
    <w:p w14:paraId="4C5B061D" w14:textId="77777777" w:rsidR="00F92CCD" w:rsidRDefault="00F92CCD">
      <w:pPr>
        <w:spacing w:before="240" w:after="240"/>
      </w:pPr>
    </w:p>
    <w:p w14:paraId="5B0655F5" w14:textId="77777777" w:rsidR="00F92CCD" w:rsidRDefault="00F92CCD">
      <w:pPr>
        <w:spacing w:before="240" w:after="240"/>
      </w:pPr>
    </w:p>
    <w:p w14:paraId="1D1C8687" w14:textId="77777777" w:rsidR="00F92CCD" w:rsidRDefault="00F92CCD">
      <w:pPr>
        <w:spacing w:before="240" w:after="240"/>
      </w:pPr>
    </w:p>
    <w:p w14:paraId="6A619972" w14:textId="77777777" w:rsidR="00F92CCD" w:rsidRDefault="00F92CCD">
      <w:pPr>
        <w:spacing w:before="240" w:after="240"/>
      </w:pPr>
    </w:p>
    <w:p w14:paraId="3D48914B" w14:textId="77777777" w:rsidR="00F92CCD" w:rsidRDefault="00F92CCD">
      <w:pPr>
        <w:spacing w:before="240" w:after="240"/>
      </w:pPr>
    </w:p>
    <w:p w14:paraId="23FAACC9" w14:textId="77777777" w:rsidR="00F92CCD" w:rsidRDefault="00F92CCD">
      <w:pPr>
        <w:spacing w:before="240" w:after="240"/>
      </w:pPr>
    </w:p>
    <w:p w14:paraId="62C359E2" w14:textId="77777777" w:rsidR="00F92CCD" w:rsidRDefault="00F92CCD">
      <w:pPr>
        <w:spacing w:before="240" w:after="240"/>
      </w:pPr>
    </w:p>
    <w:p w14:paraId="7B5C1C26" w14:textId="77777777" w:rsidR="00F92CCD" w:rsidRDefault="00BF06EB">
      <w:pPr>
        <w:spacing w:before="240" w:after="240"/>
      </w:pPr>
      <w:r>
        <w:t xml:space="preserve"> </w:t>
      </w:r>
    </w:p>
    <w:p w14:paraId="17B0D0F9" w14:textId="77777777" w:rsidR="00F92CCD" w:rsidRDefault="00BF06EB">
      <w:pPr>
        <w:spacing w:before="240" w:after="2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Table of Content</w:t>
      </w:r>
    </w:p>
    <w:p w14:paraId="754D9AF9" w14:textId="77777777" w:rsidR="00F92CCD" w:rsidRDefault="00BF06EB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D3F3D57" w14:textId="77777777" w:rsidR="00F92CCD" w:rsidRDefault="00BF06EB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Initiation Phase</w:t>
      </w:r>
    </w:p>
    <w:p w14:paraId="3E210840" w14:textId="77777777" w:rsidR="00F92CCD" w:rsidRDefault="00BF06EB">
      <w:pPr>
        <w:ind w:left="1440"/>
        <w:rPr>
          <w:sz w:val="24"/>
          <w:szCs w:val="24"/>
        </w:rPr>
      </w:pPr>
      <w:r>
        <w:rPr>
          <w:b/>
          <w:sz w:val="24"/>
          <w:szCs w:val="24"/>
        </w:rPr>
        <w:t xml:space="preserve">  1.1 </w:t>
      </w:r>
      <w:r>
        <w:rPr>
          <w:sz w:val="24"/>
          <w:szCs w:val="24"/>
        </w:rPr>
        <w:t>Project Charter</w:t>
      </w:r>
    </w:p>
    <w:p w14:paraId="14464A55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</w:t>
      </w:r>
      <w:r>
        <w:rPr>
          <w:sz w:val="24"/>
          <w:szCs w:val="24"/>
        </w:rPr>
        <w:t xml:space="preserve">         Version Control</w:t>
      </w:r>
    </w:p>
    <w:p w14:paraId="679E5281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Project Justification</w:t>
      </w:r>
    </w:p>
    <w:p w14:paraId="3FCFFE79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Project Scope</w:t>
      </w:r>
    </w:p>
    <w:p w14:paraId="2962391B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Project Assumption</w:t>
      </w:r>
    </w:p>
    <w:p w14:paraId="38358FC9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Rules &amp; Responsibilities</w:t>
      </w:r>
    </w:p>
    <w:p w14:paraId="79D9D6BA" w14:textId="77777777" w:rsidR="00F92CCD" w:rsidRDefault="00F92CCD">
      <w:pPr>
        <w:ind w:left="2160"/>
        <w:rPr>
          <w:sz w:val="24"/>
          <w:szCs w:val="24"/>
        </w:rPr>
      </w:pPr>
    </w:p>
    <w:p w14:paraId="350F8D11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</w:t>
      </w:r>
      <w:r>
        <w:rPr>
          <w:b/>
          <w:sz w:val="24"/>
          <w:szCs w:val="24"/>
        </w:rPr>
        <w:t xml:space="preserve">1.2 </w:t>
      </w:r>
      <w:r>
        <w:rPr>
          <w:sz w:val="24"/>
          <w:szCs w:val="24"/>
        </w:rPr>
        <w:t>Meeting Minutes</w:t>
      </w:r>
    </w:p>
    <w:p w14:paraId="30A38371" w14:textId="77777777" w:rsidR="00F92CCD" w:rsidRDefault="00F92CCD">
      <w:pPr>
        <w:rPr>
          <w:sz w:val="24"/>
          <w:szCs w:val="24"/>
        </w:rPr>
      </w:pPr>
    </w:p>
    <w:p w14:paraId="0BF65DB8" w14:textId="77777777" w:rsidR="00F92CCD" w:rsidRDefault="00BF06EB">
      <w:pPr>
        <w:ind w:left="720"/>
        <w:rPr>
          <w:b/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b/>
          <w:sz w:val="24"/>
          <w:szCs w:val="24"/>
        </w:rPr>
        <w:t>2.   Planning Phase</w:t>
      </w:r>
    </w:p>
    <w:p w14:paraId="05762341" w14:textId="77777777" w:rsidR="00F92CCD" w:rsidRDefault="00BF06E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b/>
          <w:sz w:val="24"/>
          <w:szCs w:val="24"/>
        </w:rPr>
        <w:t xml:space="preserve"> 2.1 </w:t>
      </w:r>
      <w:r>
        <w:rPr>
          <w:sz w:val="24"/>
          <w:szCs w:val="24"/>
        </w:rPr>
        <w:t>Belbin Analysis</w:t>
      </w:r>
    </w:p>
    <w:p w14:paraId="20332C10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·Team</w:t>
      </w:r>
      <w:r>
        <w:rPr>
          <w:sz w:val="24"/>
          <w:szCs w:val="24"/>
        </w:rPr>
        <w:t xml:space="preserve"> Belbin’s Analysis</w:t>
      </w:r>
    </w:p>
    <w:p w14:paraId="662E252C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·Individual Belbin’s Analysis</w:t>
      </w:r>
    </w:p>
    <w:p w14:paraId="1354EE24" w14:textId="77777777" w:rsidR="00F92CCD" w:rsidRDefault="00F92CCD">
      <w:pPr>
        <w:ind w:left="2160"/>
        <w:rPr>
          <w:sz w:val="24"/>
          <w:szCs w:val="24"/>
        </w:rPr>
      </w:pPr>
    </w:p>
    <w:p w14:paraId="3C4096CC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r>
        <w:rPr>
          <w:b/>
          <w:sz w:val="24"/>
          <w:szCs w:val="24"/>
        </w:rPr>
        <w:t xml:space="preserve"> 2.2 </w:t>
      </w:r>
      <w:r>
        <w:rPr>
          <w:sz w:val="24"/>
          <w:szCs w:val="24"/>
        </w:rPr>
        <w:t>Skills Audit</w:t>
      </w:r>
    </w:p>
    <w:p w14:paraId="14E5E109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·Team Skills Audit</w:t>
      </w:r>
    </w:p>
    <w:p w14:paraId="51F6D057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·Individual Skills Audit</w:t>
      </w:r>
    </w:p>
    <w:p w14:paraId="04A36AAF" w14:textId="77777777" w:rsidR="00F92CCD" w:rsidRDefault="00F92CCD">
      <w:pPr>
        <w:ind w:left="2160"/>
        <w:rPr>
          <w:sz w:val="24"/>
          <w:szCs w:val="24"/>
        </w:rPr>
      </w:pPr>
    </w:p>
    <w:p w14:paraId="0C405D38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</w:t>
      </w:r>
      <w:r>
        <w:rPr>
          <w:b/>
          <w:sz w:val="24"/>
          <w:szCs w:val="24"/>
        </w:rPr>
        <w:t xml:space="preserve">  2.3</w:t>
      </w:r>
      <w:r>
        <w:rPr>
          <w:sz w:val="24"/>
          <w:szCs w:val="24"/>
        </w:rPr>
        <w:t xml:space="preserve"> Project Management (MS Project)</w:t>
      </w:r>
    </w:p>
    <w:p w14:paraId="1C44F62D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-Gantt Chart</w:t>
      </w:r>
    </w:p>
    <w:p w14:paraId="1CA4E51B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-Timeline</w:t>
      </w:r>
    </w:p>
    <w:p w14:paraId="7CF5FE98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-Network Diagram</w:t>
      </w:r>
    </w:p>
    <w:p w14:paraId="0434F97E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-Calendar</w:t>
      </w:r>
    </w:p>
    <w:p w14:paraId="7F541C61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-Resource Sheet</w:t>
      </w:r>
    </w:p>
    <w:p w14:paraId="58D1ABA0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·Change Working Time</w:t>
      </w:r>
    </w:p>
    <w:p w14:paraId="7EB1F2A9" w14:textId="77777777" w:rsidR="00F92CCD" w:rsidRDefault="00F92CCD">
      <w:pPr>
        <w:ind w:left="2160"/>
        <w:rPr>
          <w:sz w:val="24"/>
          <w:szCs w:val="24"/>
        </w:rPr>
      </w:pPr>
    </w:p>
    <w:p w14:paraId="0BB73FEC" w14:textId="77777777" w:rsidR="00F92CCD" w:rsidRDefault="00BF06EB">
      <w:pPr>
        <w:spacing w:after="20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Communication Tool Used</w:t>
      </w:r>
    </w:p>
    <w:p w14:paraId="101C0466" w14:textId="77777777" w:rsidR="00F92CCD" w:rsidRDefault="00BF06EB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.         </w:t>
      </w:r>
      <w:r>
        <w:rPr>
          <w:b/>
          <w:sz w:val="24"/>
          <w:szCs w:val="24"/>
        </w:rPr>
        <w:t xml:space="preserve"> 3.    Execution</w:t>
      </w:r>
    </w:p>
    <w:p w14:paraId="1DE1715B" w14:textId="77777777" w:rsidR="00F92CCD" w:rsidRDefault="00BF06EB">
      <w:pPr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3.1 </w:t>
      </w:r>
      <w:r>
        <w:rPr>
          <w:sz w:val="24"/>
          <w:szCs w:val="24"/>
        </w:rPr>
        <w:t>Entity Relationship Diagram</w:t>
      </w:r>
    </w:p>
    <w:p w14:paraId="6CC681A7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·         EERD</w:t>
      </w:r>
    </w:p>
    <w:p w14:paraId="1668DC75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ERD</w:t>
      </w:r>
    </w:p>
    <w:p w14:paraId="4FDE207C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</w:t>
      </w:r>
      <w:r>
        <w:rPr>
          <w:sz w:val="24"/>
          <w:szCs w:val="24"/>
        </w:rPr>
        <w:t xml:space="preserve">         Final Composite</w:t>
      </w:r>
    </w:p>
    <w:p w14:paraId="179126CA" w14:textId="77777777" w:rsidR="00F92CCD" w:rsidRDefault="00BF06EB">
      <w:pPr>
        <w:spacing w:after="200"/>
        <w:ind w:left="2160"/>
        <w:rPr>
          <w:sz w:val="24"/>
          <w:szCs w:val="24"/>
        </w:rPr>
      </w:pPr>
      <w:r>
        <w:rPr>
          <w:sz w:val="24"/>
          <w:szCs w:val="24"/>
        </w:rPr>
        <w:t>·         Logical Table</w:t>
      </w:r>
    </w:p>
    <w:p w14:paraId="3689E2E2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</w:p>
    <w:p w14:paraId="62D1C739" w14:textId="77777777" w:rsidR="00F92CCD" w:rsidRDefault="00BF06EB">
      <w:pPr>
        <w:ind w:left="720" w:firstLine="720"/>
        <w:rPr>
          <w:sz w:val="24"/>
          <w:szCs w:val="24"/>
        </w:rPr>
      </w:pPr>
      <w:r>
        <w:rPr>
          <w:b/>
          <w:sz w:val="24"/>
          <w:szCs w:val="24"/>
        </w:rPr>
        <w:t xml:space="preserve"> 3.2</w:t>
      </w:r>
      <w:r>
        <w:rPr>
          <w:sz w:val="24"/>
          <w:szCs w:val="24"/>
        </w:rPr>
        <w:t xml:space="preserve"> Use Case Diagram</w:t>
      </w:r>
    </w:p>
    <w:p w14:paraId="24D4CEB8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Overview Use Case Diagram</w:t>
      </w:r>
    </w:p>
    <w:p w14:paraId="130B29BC" w14:textId="77777777" w:rsidR="00F92CCD" w:rsidRDefault="00BF06EB">
      <w:pPr>
        <w:ind w:left="1440" w:firstLine="720"/>
        <w:rPr>
          <w:sz w:val="24"/>
          <w:szCs w:val="24"/>
        </w:rPr>
      </w:pPr>
      <w:r>
        <w:rPr>
          <w:sz w:val="24"/>
          <w:szCs w:val="24"/>
        </w:rPr>
        <w:t>·         Customer Use Case Diagram</w:t>
      </w:r>
    </w:p>
    <w:p w14:paraId="2E4CD050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Trader Use Case Diagram</w:t>
      </w:r>
    </w:p>
    <w:p w14:paraId="53E05DAF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Admin Use Case Diagram</w:t>
      </w:r>
    </w:p>
    <w:p w14:paraId="6176ED7F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>
        <w:rPr>
          <w:b/>
          <w:sz w:val="24"/>
          <w:szCs w:val="24"/>
        </w:rPr>
        <w:t>3.3</w:t>
      </w:r>
      <w:r>
        <w:rPr>
          <w:sz w:val="24"/>
          <w:szCs w:val="24"/>
        </w:rPr>
        <w:t>R</w:t>
      </w:r>
      <w:r>
        <w:rPr>
          <w:sz w:val="24"/>
          <w:szCs w:val="24"/>
        </w:rPr>
        <w:t>equirement Catalogue</w:t>
      </w:r>
    </w:p>
    <w:p w14:paraId="2A8202B2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·         Functional Requirement</w:t>
      </w:r>
    </w:p>
    <w:p w14:paraId="58AE2D2C" w14:textId="77777777" w:rsidR="00F92CCD" w:rsidRDefault="00BF06EB">
      <w:pPr>
        <w:spacing w:after="200"/>
        <w:ind w:left="2160"/>
        <w:rPr>
          <w:sz w:val="24"/>
          <w:szCs w:val="24"/>
        </w:rPr>
      </w:pPr>
      <w:r>
        <w:rPr>
          <w:sz w:val="24"/>
          <w:szCs w:val="24"/>
        </w:rPr>
        <w:t>·         Non-Functional Requirement</w:t>
      </w:r>
    </w:p>
    <w:p w14:paraId="2D07C7E7" w14:textId="77777777" w:rsidR="00F92CCD" w:rsidRDefault="00BF06EB">
      <w:pPr>
        <w:spacing w:after="200"/>
        <w:rPr>
          <w:sz w:val="24"/>
          <w:szCs w:val="24"/>
        </w:rPr>
      </w:pPr>
      <w:r>
        <w:rPr>
          <w:sz w:val="24"/>
          <w:szCs w:val="24"/>
        </w:rPr>
        <w:t xml:space="preserve">.                       </w:t>
      </w:r>
      <w:r>
        <w:rPr>
          <w:b/>
          <w:sz w:val="24"/>
          <w:szCs w:val="24"/>
        </w:rPr>
        <w:t>3.4</w:t>
      </w:r>
      <w:r>
        <w:rPr>
          <w:sz w:val="24"/>
          <w:szCs w:val="24"/>
        </w:rPr>
        <w:t xml:space="preserve"> Logo Design</w:t>
      </w:r>
    </w:p>
    <w:p w14:paraId="1E8CB75F" w14:textId="77777777" w:rsidR="00F92CCD" w:rsidRDefault="00BF06EB">
      <w:pPr>
        <w:spacing w:after="200"/>
        <w:rPr>
          <w:sz w:val="24"/>
          <w:szCs w:val="24"/>
        </w:rPr>
      </w:pPr>
      <w:r>
        <w:rPr>
          <w:sz w:val="24"/>
          <w:szCs w:val="24"/>
        </w:rPr>
        <w:t xml:space="preserve">.                       </w:t>
      </w:r>
      <w:r>
        <w:rPr>
          <w:b/>
          <w:sz w:val="24"/>
          <w:szCs w:val="24"/>
        </w:rPr>
        <w:t xml:space="preserve">3.5 </w:t>
      </w:r>
      <w:r>
        <w:rPr>
          <w:sz w:val="24"/>
          <w:szCs w:val="24"/>
        </w:rPr>
        <w:t>Wireframe</w:t>
      </w:r>
    </w:p>
    <w:p w14:paraId="176371CF" w14:textId="77777777" w:rsidR="00F92CCD" w:rsidRDefault="00BF06E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>
        <w:rPr>
          <w:b/>
          <w:sz w:val="24"/>
          <w:szCs w:val="24"/>
        </w:rPr>
        <w:t xml:space="preserve">3.6 </w:t>
      </w:r>
      <w:r>
        <w:rPr>
          <w:sz w:val="24"/>
          <w:szCs w:val="24"/>
        </w:rPr>
        <w:t>Product Development</w:t>
      </w:r>
    </w:p>
    <w:p w14:paraId="5D11D1D0" w14:textId="77777777" w:rsidR="00F92CCD" w:rsidRDefault="00BF06EB">
      <w:pPr>
        <w:ind w:left="2160"/>
        <w:rPr>
          <w:sz w:val="24"/>
          <w:szCs w:val="24"/>
        </w:rPr>
      </w:pPr>
      <w:r>
        <w:rPr>
          <w:sz w:val="24"/>
          <w:szCs w:val="24"/>
        </w:rPr>
        <w:t>-         Website Homepage</w:t>
      </w:r>
      <w:r>
        <w:rPr>
          <w:sz w:val="24"/>
          <w:szCs w:val="24"/>
        </w:rPr>
        <w:br/>
        <w:t>-         Si</w:t>
      </w:r>
      <w:r>
        <w:rPr>
          <w:sz w:val="24"/>
          <w:szCs w:val="24"/>
        </w:rPr>
        <w:t>gnup Page</w:t>
      </w:r>
    </w:p>
    <w:p w14:paraId="0FAAFA92" w14:textId="77777777" w:rsidR="00F92CCD" w:rsidRDefault="00BF06EB">
      <w:pPr>
        <w:spacing w:after="200"/>
        <w:ind w:left="2160"/>
        <w:rPr>
          <w:sz w:val="24"/>
          <w:szCs w:val="24"/>
        </w:rPr>
      </w:pPr>
      <w:r>
        <w:rPr>
          <w:sz w:val="24"/>
          <w:szCs w:val="24"/>
        </w:rPr>
        <w:t>-         About us</w:t>
      </w:r>
      <w:r>
        <w:rPr>
          <w:sz w:val="24"/>
          <w:szCs w:val="24"/>
        </w:rPr>
        <w:br/>
        <w:t xml:space="preserve">-         Sign </w:t>
      </w:r>
      <w:proofErr w:type="gramStart"/>
      <w:r>
        <w:rPr>
          <w:sz w:val="24"/>
          <w:szCs w:val="24"/>
        </w:rPr>
        <w:t>In</w:t>
      </w:r>
      <w:proofErr w:type="gramEnd"/>
      <w:r>
        <w:rPr>
          <w:sz w:val="24"/>
          <w:szCs w:val="24"/>
        </w:rPr>
        <w:t xml:space="preserve"> Page</w:t>
      </w:r>
      <w:r>
        <w:rPr>
          <w:sz w:val="24"/>
          <w:szCs w:val="24"/>
        </w:rPr>
        <w:br/>
      </w:r>
    </w:p>
    <w:p w14:paraId="2D5B7CFF" w14:textId="77777777" w:rsidR="00F92CCD" w:rsidRDefault="00F92CCD">
      <w:pPr>
        <w:spacing w:after="200"/>
        <w:ind w:left="2160"/>
        <w:rPr>
          <w:sz w:val="28"/>
          <w:szCs w:val="28"/>
        </w:rPr>
      </w:pPr>
    </w:p>
    <w:p w14:paraId="29D700D4" w14:textId="77777777" w:rsidR="00F92CCD" w:rsidRDefault="00F92CCD">
      <w:pPr>
        <w:spacing w:after="200"/>
        <w:ind w:left="2160"/>
      </w:pPr>
    </w:p>
    <w:p w14:paraId="384795B7" w14:textId="77777777" w:rsidR="00F92CCD" w:rsidRDefault="00F92CCD">
      <w:pPr>
        <w:spacing w:after="200"/>
        <w:ind w:left="2160"/>
      </w:pPr>
    </w:p>
    <w:p w14:paraId="2D475902" w14:textId="77777777" w:rsidR="00F92CCD" w:rsidRDefault="00F92CCD">
      <w:pPr>
        <w:spacing w:after="200"/>
        <w:ind w:left="2160"/>
      </w:pPr>
    </w:p>
    <w:p w14:paraId="252E7F2A" w14:textId="77777777" w:rsidR="00F92CCD" w:rsidRDefault="00F92CCD">
      <w:pPr>
        <w:spacing w:after="200"/>
        <w:ind w:left="2160"/>
      </w:pPr>
    </w:p>
    <w:p w14:paraId="03D13525" w14:textId="77777777" w:rsidR="00F92CCD" w:rsidRDefault="00F92CCD">
      <w:pPr>
        <w:spacing w:after="200"/>
        <w:ind w:left="2160"/>
      </w:pPr>
    </w:p>
    <w:p w14:paraId="0BF0797A" w14:textId="77777777" w:rsidR="00F92CCD" w:rsidRDefault="00F92CCD">
      <w:pPr>
        <w:spacing w:after="200"/>
        <w:ind w:left="2160"/>
      </w:pPr>
    </w:p>
    <w:p w14:paraId="2370F72B" w14:textId="77777777" w:rsidR="00F92CCD" w:rsidRDefault="00F92CCD">
      <w:pPr>
        <w:spacing w:after="200"/>
        <w:ind w:left="2160"/>
      </w:pPr>
    </w:p>
    <w:p w14:paraId="3FC6E8CA" w14:textId="77777777" w:rsidR="00F92CCD" w:rsidRDefault="00F92CCD">
      <w:pPr>
        <w:spacing w:after="200"/>
        <w:ind w:left="2160"/>
      </w:pPr>
    </w:p>
    <w:p w14:paraId="4CDD61C0" w14:textId="77777777" w:rsidR="00F92CCD" w:rsidRDefault="00F92CCD">
      <w:pPr>
        <w:spacing w:after="200"/>
        <w:ind w:left="2160"/>
      </w:pPr>
    </w:p>
    <w:p w14:paraId="63FBF0D1" w14:textId="77777777" w:rsidR="00F92CCD" w:rsidRDefault="00F92CCD">
      <w:pPr>
        <w:spacing w:before="240" w:after="200"/>
        <w:jc w:val="center"/>
        <w:rPr>
          <w:b/>
        </w:rPr>
      </w:pPr>
    </w:p>
    <w:p w14:paraId="53527B9C" w14:textId="77777777" w:rsidR="00F92CCD" w:rsidRDefault="00F92CCD">
      <w:pPr>
        <w:spacing w:before="240" w:after="200"/>
        <w:jc w:val="center"/>
        <w:rPr>
          <w:b/>
        </w:rPr>
      </w:pPr>
    </w:p>
    <w:p w14:paraId="1E5CE8EA" w14:textId="77777777" w:rsidR="00F92CCD" w:rsidRDefault="00F92CCD">
      <w:pPr>
        <w:spacing w:before="240" w:after="200"/>
        <w:jc w:val="center"/>
        <w:rPr>
          <w:b/>
        </w:rPr>
      </w:pPr>
    </w:p>
    <w:p w14:paraId="6D60194B" w14:textId="77777777" w:rsidR="00F92CCD" w:rsidRDefault="00F92CCD">
      <w:pPr>
        <w:spacing w:before="240" w:after="200"/>
        <w:jc w:val="center"/>
        <w:rPr>
          <w:b/>
        </w:rPr>
      </w:pPr>
    </w:p>
    <w:p w14:paraId="1AB74C9B" w14:textId="77777777" w:rsidR="00F92CCD" w:rsidRDefault="00F92CCD">
      <w:pPr>
        <w:spacing w:before="240" w:after="200"/>
        <w:jc w:val="center"/>
        <w:rPr>
          <w:b/>
        </w:rPr>
      </w:pPr>
    </w:p>
    <w:p w14:paraId="0502A19E" w14:textId="77777777" w:rsidR="00F92CCD" w:rsidRDefault="00F92CCD">
      <w:pPr>
        <w:spacing w:before="240" w:after="200"/>
        <w:jc w:val="center"/>
        <w:rPr>
          <w:b/>
        </w:rPr>
      </w:pPr>
    </w:p>
    <w:p w14:paraId="50FECC91" w14:textId="77777777" w:rsidR="00F92CCD" w:rsidRDefault="00F92CCD">
      <w:pPr>
        <w:spacing w:before="240" w:after="200"/>
        <w:jc w:val="center"/>
        <w:rPr>
          <w:b/>
        </w:rPr>
      </w:pPr>
    </w:p>
    <w:p w14:paraId="59FAA9EB" w14:textId="77777777" w:rsidR="00F92CCD" w:rsidRDefault="00F92CCD">
      <w:pPr>
        <w:spacing w:before="240" w:after="200"/>
        <w:jc w:val="center"/>
        <w:rPr>
          <w:b/>
        </w:rPr>
      </w:pPr>
    </w:p>
    <w:p w14:paraId="00559503" w14:textId="77777777" w:rsidR="00F92CCD" w:rsidRDefault="00F92CCD">
      <w:pPr>
        <w:spacing w:before="240" w:after="200"/>
        <w:rPr>
          <w:b/>
          <w:sz w:val="24"/>
          <w:szCs w:val="24"/>
        </w:rPr>
      </w:pPr>
    </w:p>
    <w:p w14:paraId="6E423222" w14:textId="77777777" w:rsidR="00F92CCD" w:rsidRDefault="00BF06EB">
      <w:pPr>
        <w:spacing w:before="240" w:after="20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Initiation Phase</w:t>
      </w:r>
    </w:p>
    <w:p w14:paraId="7C8A3C55" w14:textId="77777777" w:rsidR="00F92CCD" w:rsidRDefault="00BF06EB">
      <w:pPr>
        <w:spacing w:before="240" w:after="200"/>
      </w:pPr>
      <w:r>
        <w:rPr>
          <w:b/>
        </w:rPr>
        <w:lastRenderedPageBreak/>
        <w:t>1.1 Project Charter</w:t>
      </w:r>
      <w:r>
        <w:rPr>
          <w:b/>
        </w:rPr>
        <w:br/>
      </w:r>
      <w:r>
        <w:rPr>
          <w:noProof/>
        </w:rPr>
        <w:drawing>
          <wp:inline distT="114300" distB="114300" distL="114300" distR="114300" wp14:anchorId="325E438B" wp14:editId="6551F0CE">
            <wp:extent cx="4829027" cy="6820142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027" cy="6820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98C60" w14:textId="77777777" w:rsidR="00F92CCD" w:rsidRDefault="00BF06EB">
      <w:pPr>
        <w:spacing w:before="240" w:after="200"/>
        <w:jc w:val="center"/>
      </w:pPr>
      <w:r>
        <w:rPr>
          <w:noProof/>
        </w:rPr>
        <w:lastRenderedPageBreak/>
        <w:drawing>
          <wp:inline distT="114300" distB="114300" distL="114300" distR="114300" wp14:anchorId="138FE95A" wp14:editId="12F7E55C">
            <wp:extent cx="3648075" cy="4900613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90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B36AF" w14:textId="77777777" w:rsidR="00F92CCD" w:rsidRDefault="00BF06EB">
      <w:pPr>
        <w:spacing w:before="240" w:after="200"/>
        <w:jc w:val="center"/>
      </w:pPr>
      <w:r>
        <w:rPr>
          <w:noProof/>
        </w:rPr>
        <w:drawing>
          <wp:inline distT="114300" distB="114300" distL="114300" distR="114300" wp14:anchorId="4B26AEB9" wp14:editId="2609C0CE">
            <wp:extent cx="5731200" cy="32639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DC26B" w14:textId="77777777" w:rsidR="00F92CCD" w:rsidRDefault="00F92CCD">
      <w:pPr>
        <w:spacing w:before="240" w:after="200"/>
      </w:pPr>
    </w:p>
    <w:p w14:paraId="181883D3" w14:textId="77777777" w:rsidR="00F92CCD" w:rsidRDefault="00BF06EB">
      <w:pPr>
        <w:spacing w:before="240" w:after="200"/>
        <w:rPr>
          <w:b/>
          <w:sz w:val="44"/>
          <w:szCs w:val="44"/>
        </w:rPr>
      </w:pPr>
      <w:r>
        <w:rPr>
          <w:b/>
          <w:sz w:val="26"/>
          <w:szCs w:val="26"/>
        </w:rPr>
        <w:lastRenderedPageBreak/>
        <w:t xml:space="preserve">1.2 Meetings and Minutes </w:t>
      </w:r>
    </w:p>
    <w:p w14:paraId="7F86005A" w14:textId="77777777" w:rsidR="00F92CCD" w:rsidRDefault="00F92CCD">
      <w:pPr>
        <w:rPr>
          <w:b/>
        </w:rPr>
      </w:pPr>
    </w:p>
    <w:tbl>
      <w:tblPr>
        <w:tblStyle w:val="a"/>
        <w:tblW w:w="11160" w:type="dxa"/>
        <w:tblInd w:w="-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1320"/>
        <w:gridCol w:w="1110"/>
        <w:gridCol w:w="1320"/>
        <w:gridCol w:w="1500"/>
        <w:gridCol w:w="2160"/>
        <w:gridCol w:w="2820"/>
      </w:tblGrid>
      <w:tr w:rsidR="00F92CCD" w14:paraId="13BC0207" w14:textId="77777777">
        <w:trPr>
          <w:trHeight w:val="855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88091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Week</w:t>
            </w:r>
          </w:p>
        </w:tc>
        <w:tc>
          <w:tcPr>
            <w:tcW w:w="13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2EE3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B01B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Place</w:t>
            </w:r>
          </w:p>
        </w:tc>
        <w:tc>
          <w:tcPr>
            <w:tcW w:w="13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8B62D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Meeting Days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1C94B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Meeting time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42048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Meeting Agendas</w:t>
            </w:r>
          </w:p>
        </w:tc>
        <w:tc>
          <w:tcPr>
            <w:tcW w:w="28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7426B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Participants</w:t>
            </w:r>
          </w:p>
        </w:tc>
      </w:tr>
      <w:tr w:rsidR="00F92CCD" w14:paraId="2F27986A" w14:textId="77777777">
        <w:trPr>
          <w:trHeight w:val="2375"/>
        </w:trPr>
        <w:tc>
          <w:tcPr>
            <w:tcW w:w="9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68363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Week 2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B3353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03/05/2021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C022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3923AF0B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28FF18E8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B42F0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Monday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3D60A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12:00 to 2:00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72A35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Project Charter Completion.</w:t>
            </w:r>
          </w:p>
        </w:tc>
        <w:tc>
          <w:tcPr>
            <w:tcW w:w="282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AEE60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Aayush Lal </w:t>
            </w:r>
            <w:proofErr w:type="spellStart"/>
            <w:proofErr w:type="gramStart"/>
            <w:r>
              <w:rPr>
                <w:b/>
              </w:rPr>
              <w:t>Rajbhandari</w:t>
            </w:r>
            <w:proofErr w:type="spellEnd"/>
            <w:r>
              <w:rPr>
                <w:b/>
              </w:rPr>
              <w:t xml:space="preserve"> ,Aman</w:t>
            </w:r>
            <w:proofErr w:type="gramEnd"/>
            <w:r>
              <w:rPr>
                <w:b/>
              </w:rPr>
              <w:t xml:space="preserve"> Kumar Shrestha ,</w:t>
            </w:r>
            <w:proofErr w:type="spellStart"/>
            <w:r>
              <w:rPr>
                <w:b/>
              </w:rPr>
              <w:t>Pratiksha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Manandhar</w:t>
            </w:r>
            <w:proofErr w:type="spellEnd"/>
            <w:r>
              <w:rPr>
                <w:b/>
              </w:rPr>
              <w:t xml:space="preserve"> ,Top Bahadur Rana ,Sanjeev </w:t>
            </w:r>
            <w:proofErr w:type="spellStart"/>
            <w:r>
              <w:rPr>
                <w:b/>
              </w:rPr>
              <w:t>Lamsal</w:t>
            </w:r>
            <w:proofErr w:type="spellEnd"/>
          </w:p>
        </w:tc>
      </w:tr>
      <w:tr w:rsidR="00F92CCD" w14:paraId="125FC509" w14:textId="77777777">
        <w:trPr>
          <w:trHeight w:val="2105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EF58C" w14:textId="77777777" w:rsidR="00F92CCD" w:rsidRDefault="00F92CCD">
            <w:pPr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EC9EF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04/05/2021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5BA01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  <w:p w14:paraId="5C7D8C95" w14:textId="77777777" w:rsidR="00F92CCD" w:rsidRDefault="00F92CCD">
            <w:pPr>
              <w:spacing w:before="240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1043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Tuesday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7B5E6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11:37 to 1:23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3769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Discussed Team Contract.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C7E8C" w14:textId="77777777" w:rsidR="00F92CCD" w:rsidRDefault="00F92CCD">
            <w:pPr>
              <w:rPr>
                <w:b/>
              </w:rPr>
            </w:pPr>
          </w:p>
        </w:tc>
      </w:tr>
      <w:tr w:rsidR="00F92CCD" w14:paraId="0F6C71A6" w14:textId="77777777">
        <w:trPr>
          <w:trHeight w:val="2105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6ADA0" w14:textId="77777777" w:rsidR="00F92CCD" w:rsidRDefault="00F92CCD">
            <w:pPr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FDEA5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09/05/2021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D1BD0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3080B30F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4621EA4" w14:textId="77777777" w:rsidR="00F92CCD" w:rsidRDefault="00BF06EB">
            <w:pP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4B66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Sunday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F6F62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11:48 to 1:10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0C895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Discussed Skill Audit.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BEEFF" w14:textId="77777777" w:rsidR="00F92CCD" w:rsidRDefault="00F92CCD">
            <w:pPr>
              <w:rPr>
                <w:b/>
              </w:rPr>
            </w:pPr>
          </w:p>
        </w:tc>
      </w:tr>
      <w:tr w:rsidR="00F92CCD" w14:paraId="02026216" w14:textId="77777777">
        <w:trPr>
          <w:trHeight w:val="2045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0ABF2" w14:textId="77777777" w:rsidR="00F92CCD" w:rsidRDefault="00F92CCD">
            <w:pPr>
              <w:widowControl w:val="0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13710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11/05/2021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139D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2B9F4DB8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563F6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Tuesday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9F38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6:33 to 7:34 pm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12CA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Finalised Skill Audit.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ABB5B" w14:textId="77777777" w:rsidR="00F92CCD" w:rsidRDefault="00F92CCD">
            <w:pPr>
              <w:rPr>
                <w:b/>
              </w:rPr>
            </w:pPr>
          </w:p>
        </w:tc>
      </w:tr>
      <w:tr w:rsidR="00F92CCD" w14:paraId="6E6F0209" w14:textId="77777777">
        <w:trPr>
          <w:trHeight w:val="2075"/>
        </w:trPr>
        <w:tc>
          <w:tcPr>
            <w:tcW w:w="9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992B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Week 3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2C9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19/05/2021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A1388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C9C326E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6F47809F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4BB9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Sunday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CAB5" w14:textId="77777777" w:rsidR="00F92CCD" w:rsidRDefault="00F92CCD">
            <w:pPr>
              <w:spacing w:before="240"/>
              <w:jc w:val="center"/>
              <w:rPr>
                <w:b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C34B4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Discussed ERD, EERD, Composite, Logical Table</w:t>
            </w:r>
          </w:p>
        </w:tc>
        <w:tc>
          <w:tcPr>
            <w:tcW w:w="282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CB04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Aayush Lal </w:t>
            </w:r>
            <w:proofErr w:type="spellStart"/>
            <w:proofErr w:type="gramStart"/>
            <w:r>
              <w:rPr>
                <w:b/>
              </w:rPr>
              <w:t>Rajbhandari</w:t>
            </w:r>
            <w:proofErr w:type="spellEnd"/>
            <w:r>
              <w:rPr>
                <w:b/>
              </w:rPr>
              <w:t xml:space="preserve"> ,Aman</w:t>
            </w:r>
            <w:proofErr w:type="gramEnd"/>
            <w:r>
              <w:rPr>
                <w:b/>
              </w:rPr>
              <w:t xml:space="preserve"> Kumar Shrestha ,</w:t>
            </w:r>
            <w:proofErr w:type="spellStart"/>
            <w:r>
              <w:rPr>
                <w:b/>
              </w:rPr>
              <w:t>Pratiksha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Manandhar</w:t>
            </w:r>
            <w:proofErr w:type="spellEnd"/>
            <w:r>
              <w:rPr>
                <w:b/>
              </w:rPr>
              <w:t xml:space="preserve"> ,Top Bahadur Rana ,Sanjeev </w:t>
            </w:r>
            <w:proofErr w:type="spellStart"/>
            <w:r>
              <w:rPr>
                <w:b/>
              </w:rPr>
              <w:t>Lamsal</w:t>
            </w:r>
            <w:proofErr w:type="spellEnd"/>
          </w:p>
        </w:tc>
      </w:tr>
      <w:tr w:rsidR="00F92CCD" w14:paraId="15F062FB" w14:textId="77777777">
        <w:trPr>
          <w:trHeight w:val="2045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E0C34" w14:textId="77777777" w:rsidR="00F92CCD" w:rsidRDefault="00F92CCD">
            <w:pPr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70753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21/05/2021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0CC3A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2D279514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EE918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Friday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12CD7" w14:textId="77777777" w:rsidR="00F92CCD" w:rsidRDefault="00F92CCD">
            <w:pPr>
              <w:rPr>
                <w:b/>
              </w:rPr>
            </w:pP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1F5E5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Finalised ERD, EERD, Composite, Logical Table.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31819" w14:textId="77777777" w:rsidR="00F92CCD" w:rsidRDefault="00F92CCD">
            <w:pPr>
              <w:rPr>
                <w:b/>
              </w:rPr>
            </w:pPr>
          </w:p>
        </w:tc>
      </w:tr>
      <w:tr w:rsidR="00F92CCD" w14:paraId="0D91767D" w14:textId="77777777">
        <w:trPr>
          <w:trHeight w:val="1950"/>
        </w:trPr>
        <w:tc>
          <w:tcPr>
            <w:tcW w:w="93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2003D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Week 4</w:t>
            </w:r>
          </w:p>
          <w:p w14:paraId="47A001D2" w14:textId="77777777" w:rsidR="00F92CCD" w:rsidRDefault="00F92CCD">
            <w:pPr>
              <w:spacing w:before="240"/>
              <w:jc w:val="center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2B113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24/05/2021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0134D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12BF1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Monday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F9485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1:07 to 2:07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16F3C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Discussed Use Case Diagram</w:t>
            </w:r>
          </w:p>
        </w:tc>
        <w:tc>
          <w:tcPr>
            <w:tcW w:w="282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1E20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Aayush Lal </w:t>
            </w:r>
            <w:proofErr w:type="spellStart"/>
            <w:proofErr w:type="gramStart"/>
            <w:r>
              <w:rPr>
                <w:b/>
              </w:rPr>
              <w:t>Rajbhandari</w:t>
            </w:r>
            <w:proofErr w:type="spellEnd"/>
            <w:r>
              <w:rPr>
                <w:b/>
              </w:rPr>
              <w:t xml:space="preserve"> ,Aman</w:t>
            </w:r>
            <w:proofErr w:type="gramEnd"/>
            <w:r>
              <w:rPr>
                <w:b/>
              </w:rPr>
              <w:t xml:space="preserve"> Kumar Shrestha ,</w:t>
            </w:r>
            <w:proofErr w:type="spellStart"/>
            <w:r>
              <w:rPr>
                <w:b/>
              </w:rPr>
              <w:t>Pratiksha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Manandhar</w:t>
            </w:r>
            <w:proofErr w:type="spellEnd"/>
            <w:r>
              <w:rPr>
                <w:b/>
              </w:rPr>
              <w:t xml:space="preserve"> ,Top Bahadur Rana ,Sanjeev </w:t>
            </w:r>
            <w:proofErr w:type="spellStart"/>
            <w:r>
              <w:rPr>
                <w:b/>
              </w:rPr>
              <w:t>Lamsal</w:t>
            </w:r>
            <w:proofErr w:type="spellEnd"/>
          </w:p>
        </w:tc>
      </w:tr>
      <w:tr w:rsidR="00F92CCD" w14:paraId="16F370AB" w14:textId="77777777">
        <w:trPr>
          <w:trHeight w:val="1565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B4A1E" w14:textId="77777777" w:rsidR="00F92CCD" w:rsidRDefault="00F92CCD">
            <w:pPr>
              <w:spacing w:line="240" w:lineRule="auto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716EC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27/05/2021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73427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55B87C88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E485F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Thursday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B2B9E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12:30 to 1:57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534B4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Finalised use case diagram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8AE0" w14:textId="77777777" w:rsidR="00F92CCD" w:rsidRDefault="00F92CCD">
            <w:pPr>
              <w:rPr>
                <w:b/>
              </w:rPr>
            </w:pPr>
          </w:p>
        </w:tc>
      </w:tr>
      <w:tr w:rsidR="00F92CCD" w14:paraId="42E4B436" w14:textId="77777777">
        <w:trPr>
          <w:trHeight w:val="2555"/>
        </w:trPr>
        <w:tc>
          <w:tcPr>
            <w:tcW w:w="93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619EE" w14:textId="77777777" w:rsidR="00F92CCD" w:rsidRDefault="00F92CCD">
            <w:pPr>
              <w:spacing w:line="240" w:lineRule="auto"/>
              <w:jc w:val="center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D6FB6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26/05/2021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3986C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67FB3216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2ABD6171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FF1A9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Wednesday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6B06C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12:30 to 2:23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AD269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Divided Wireframe between team members.</w:t>
            </w:r>
          </w:p>
        </w:tc>
        <w:tc>
          <w:tcPr>
            <w:tcW w:w="2820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6E24F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Aayush Lal </w:t>
            </w:r>
            <w:proofErr w:type="spellStart"/>
            <w:proofErr w:type="gramStart"/>
            <w:r>
              <w:rPr>
                <w:b/>
              </w:rPr>
              <w:t>Rajbhandari</w:t>
            </w:r>
            <w:proofErr w:type="spellEnd"/>
            <w:r>
              <w:rPr>
                <w:b/>
              </w:rPr>
              <w:t xml:space="preserve"> ,Aman</w:t>
            </w:r>
            <w:proofErr w:type="gramEnd"/>
            <w:r>
              <w:rPr>
                <w:b/>
              </w:rPr>
              <w:t xml:space="preserve"> Kumar Shrestha ,</w:t>
            </w:r>
            <w:proofErr w:type="spellStart"/>
            <w:r>
              <w:rPr>
                <w:b/>
              </w:rPr>
              <w:t>Pratiksha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Manandhar</w:t>
            </w:r>
            <w:proofErr w:type="spellEnd"/>
            <w:r>
              <w:rPr>
                <w:b/>
              </w:rPr>
              <w:t xml:space="preserve"> ,Top Bahadur Rana ,Sanjeev </w:t>
            </w:r>
            <w:proofErr w:type="spellStart"/>
            <w:r>
              <w:rPr>
                <w:b/>
              </w:rPr>
              <w:t>Lamsal</w:t>
            </w:r>
            <w:proofErr w:type="spellEnd"/>
          </w:p>
        </w:tc>
      </w:tr>
      <w:tr w:rsidR="00F92CCD" w14:paraId="074C0285" w14:textId="77777777">
        <w:trPr>
          <w:trHeight w:val="2150"/>
        </w:trPr>
        <w:tc>
          <w:tcPr>
            <w:tcW w:w="93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24858" w14:textId="77777777" w:rsidR="00F92CCD" w:rsidRDefault="00F92CCD">
            <w:pPr>
              <w:spacing w:line="240" w:lineRule="auto"/>
              <w:rPr>
                <w:b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31CF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27/05/2021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9A3DE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19A07B67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3CAAECB8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82192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Thursday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C7F88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12:30 to 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565AA" w14:textId="77777777" w:rsidR="00F92CCD" w:rsidRDefault="00BF06EB">
            <w:pPr>
              <w:rPr>
                <w:b/>
              </w:rPr>
            </w:pPr>
            <w:r>
              <w:rPr>
                <w:b/>
              </w:rPr>
              <w:t>Finalised Logo.</w:t>
            </w:r>
          </w:p>
        </w:tc>
        <w:tc>
          <w:tcPr>
            <w:tcW w:w="282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9FBC1" w14:textId="77777777" w:rsidR="00F92CCD" w:rsidRDefault="00F92CCD">
            <w:pPr>
              <w:rPr>
                <w:b/>
              </w:rPr>
            </w:pPr>
          </w:p>
        </w:tc>
      </w:tr>
      <w:tr w:rsidR="00F92CCD" w14:paraId="438961DE" w14:textId="77777777">
        <w:trPr>
          <w:trHeight w:val="2315"/>
        </w:trPr>
        <w:tc>
          <w:tcPr>
            <w:tcW w:w="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94EE8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week 5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4E2AA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31/05/2021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5910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14:paraId="4D1DBBB0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Google Meet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38F7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Monday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1008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1:03 to 2:30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7D482" w14:textId="77777777" w:rsidR="00F92CCD" w:rsidRDefault="00BF06EB">
            <w:pPr>
              <w:spacing w:before="240"/>
              <w:rPr>
                <w:b/>
              </w:rPr>
            </w:pPr>
            <w:r>
              <w:rPr>
                <w:b/>
              </w:rPr>
              <w:t>Discussed MOSCOW.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02B4A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Aayush Lal </w:t>
            </w:r>
            <w:proofErr w:type="spellStart"/>
            <w:r>
              <w:rPr>
                <w:b/>
              </w:rPr>
              <w:t>Rajbhandari</w:t>
            </w:r>
            <w:proofErr w:type="spellEnd"/>
            <w:r>
              <w:rPr>
                <w:b/>
              </w:rPr>
              <w:t xml:space="preserve"> Aman Kumar Shrestha </w:t>
            </w:r>
            <w:proofErr w:type="spellStart"/>
            <w:r>
              <w:rPr>
                <w:b/>
              </w:rPr>
              <w:t>Pratiksha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Manandhar</w:t>
            </w:r>
            <w:proofErr w:type="spellEnd"/>
            <w:r>
              <w:rPr>
                <w:b/>
              </w:rPr>
              <w:t xml:space="preserve"> Top Bahadur Rana Sanjeev </w:t>
            </w:r>
            <w:proofErr w:type="spellStart"/>
            <w:r>
              <w:rPr>
                <w:b/>
              </w:rPr>
              <w:t>Lamsal</w:t>
            </w:r>
            <w:proofErr w:type="spellEnd"/>
          </w:p>
        </w:tc>
      </w:tr>
    </w:tbl>
    <w:p w14:paraId="087C4D08" w14:textId="77777777" w:rsidR="00F92CCD" w:rsidRDefault="00F92CCD">
      <w:pPr>
        <w:spacing w:before="240" w:after="200"/>
      </w:pPr>
    </w:p>
    <w:p w14:paraId="23A3D50B" w14:textId="77777777" w:rsidR="00F92CCD" w:rsidRDefault="00F92CCD">
      <w:pPr>
        <w:spacing w:before="240" w:after="200"/>
      </w:pPr>
    </w:p>
    <w:p w14:paraId="5F30D61E" w14:textId="77777777" w:rsidR="00F92CCD" w:rsidRDefault="00BF06EB">
      <w:pPr>
        <w:spacing w:before="240" w:after="200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Planning Phase</w:t>
      </w:r>
    </w:p>
    <w:p w14:paraId="6F9335E8" w14:textId="77777777" w:rsidR="00F92CCD" w:rsidRDefault="00BF06EB">
      <w:pPr>
        <w:spacing w:before="240" w:after="200"/>
        <w:rPr>
          <w:b/>
        </w:rPr>
      </w:pPr>
      <w:r>
        <w:rPr>
          <w:b/>
        </w:rPr>
        <w:t>2.1 Belbin’s Analysis (Team)</w:t>
      </w:r>
    </w:p>
    <w:p w14:paraId="7D87EC87" w14:textId="77777777" w:rsidR="00F92CCD" w:rsidRDefault="00F92CCD">
      <w:pPr>
        <w:spacing w:before="240" w:after="240"/>
        <w:ind w:left="1800"/>
      </w:pPr>
    </w:p>
    <w:tbl>
      <w:tblPr>
        <w:tblStyle w:val="a0"/>
        <w:tblW w:w="96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570"/>
        <w:gridCol w:w="2745"/>
      </w:tblGrid>
      <w:tr w:rsidR="00F92CCD" w14:paraId="639F6975" w14:textId="77777777">
        <w:trPr>
          <w:trHeight w:val="545"/>
        </w:trPr>
        <w:tc>
          <w:tcPr>
            <w:tcW w:w="96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A02EF" w14:textId="77777777" w:rsidR="00F92CCD" w:rsidRDefault="00BF06EB">
            <w:pPr>
              <w:widowControl w:val="0"/>
              <w:jc w:val="center"/>
            </w:pPr>
            <w:r>
              <w:t xml:space="preserve">Version:1.0                      </w:t>
            </w:r>
            <w:r>
              <w:tab/>
              <w:t xml:space="preserve">Belbin’s Analysis                    </w:t>
            </w:r>
            <w:r>
              <w:tab/>
              <w:t xml:space="preserve">     Date reviewed:12/15/2021</w:t>
            </w:r>
          </w:p>
        </w:tc>
      </w:tr>
      <w:tr w:rsidR="00F92CCD" w14:paraId="196E9AFA" w14:textId="77777777">
        <w:trPr>
          <w:trHeight w:val="875"/>
        </w:trPr>
        <w:tc>
          <w:tcPr>
            <w:tcW w:w="334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9726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Primary role</w:t>
            </w: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C915B" w14:textId="77777777" w:rsidR="00F92CCD" w:rsidRDefault="00BF06EB">
            <w:pPr>
              <w:spacing w:before="240"/>
              <w:jc w:val="center"/>
            </w:pPr>
            <w:r>
              <w:t xml:space="preserve">Aayush </w:t>
            </w:r>
            <w:proofErr w:type="gramStart"/>
            <w:r>
              <w:t xml:space="preserve">Lal  </w:t>
            </w:r>
            <w:proofErr w:type="spellStart"/>
            <w:r>
              <w:t>Rajbhandari</w:t>
            </w:r>
            <w:proofErr w:type="spellEnd"/>
            <w:proofErr w:type="gram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10FFA" w14:textId="77777777" w:rsidR="00F92CCD" w:rsidRDefault="00BF06EB">
            <w:pPr>
              <w:spacing w:before="240"/>
              <w:jc w:val="center"/>
            </w:pPr>
            <w:r>
              <w:t>Resource Investigator</w:t>
            </w:r>
          </w:p>
        </w:tc>
      </w:tr>
      <w:tr w:rsidR="00F92CCD" w14:paraId="06F23962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C224A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C56EF" w14:textId="77777777" w:rsidR="00F92CCD" w:rsidRDefault="00BF06EB">
            <w:pPr>
              <w:spacing w:before="240"/>
              <w:jc w:val="center"/>
            </w:pPr>
            <w:r>
              <w:t>Aman Kumar Shrestha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7CD" w14:textId="77777777" w:rsidR="00F92CCD" w:rsidRDefault="00BF06EB">
            <w:pPr>
              <w:spacing w:before="240"/>
              <w:jc w:val="center"/>
            </w:pPr>
            <w:r>
              <w:t>Coordinator</w:t>
            </w:r>
          </w:p>
        </w:tc>
      </w:tr>
      <w:tr w:rsidR="00F92CCD" w14:paraId="3820D4DC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02A23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D49C5" w14:textId="77777777" w:rsidR="00F92CCD" w:rsidRDefault="00BF06EB">
            <w:pPr>
              <w:spacing w:before="240"/>
              <w:jc w:val="center"/>
            </w:pPr>
            <w:proofErr w:type="spellStart"/>
            <w:r>
              <w:t>Pratiksha</w:t>
            </w:r>
            <w:proofErr w:type="spellEnd"/>
            <w:r>
              <w:t xml:space="preserve"> </w:t>
            </w:r>
            <w:proofErr w:type="spellStart"/>
            <w:r>
              <w:t>Manandhar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E83A" w14:textId="77777777" w:rsidR="00F92CCD" w:rsidRDefault="00BF06EB">
            <w:pPr>
              <w:spacing w:before="240"/>
              <w:jc w:val="center"/>
            </w:pPr>
            <w:r>
              <w:t>Team Worker</w:t>
            </w:r>
          </w:p>
        </w:tc>
      </w:tr>
      <w:tr w:rsidR="00F92CCD" w14:paraId="7DF21D83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C2F4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EBF9" w14:textId="77777777" w:rsidR="00F92CCD" w:rsidRDefault="00BF06EB">
            <w:pPr>
              <w:spacing w:before="240"/>
              <w:jc w:val="center"/>
            </w:pPr>
            <w:r>
              <w:t>Top Bahadur Rana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2876D" w14:textId="77777777" w:rsidR="00F92CCD" w:rsidRDefault="00BF06EB">
            <w:pPr>
              <w:spacing w:before="240"/>
              <w:jc w:val="center"/>
            </w:pPr>
            <w:r>
              <w:t>Team Worker</w:t>
            </w:r>
          </w:p>
        </w:tc>
      </w:tr>
      <w:tr w:rsidR="00F92CCD" w14:paraId="701457B3" w14:textId="77777777">
        <w:trPr>
          <w:trHeight w:val="420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1E47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D7505" w14:textId="77777777" w:rsidR="00F92CCD" w:rsidRDefault="00BF06EB">
            <w:pPr>
              <w:spacing w:before="240"/>
              <w:jc w:val="center"/>
            </w:pPr>
            <w:r>
              <w:t xml:space="preserve">Sanjeev </w:t>
            </w:r>
            <w:proofErr w:type="spellStart"/>
            <w:r>
              <w:t>Lamsal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EF184" w14:textId="77777777" w:rsidR="00F92CCD" w:rsidRDefault="00BF06EB">
            <w:pPr>
              <w:spacing w:before="240"/>
              <w:jc w:val="center"/>
            </w:pPr>
            <w:r>
              <w:t>Coordinator</w:t>
            </w:r>
          </w:p>
        </w:tc>
      </w:tr>
      <w:tr w:rsidR="00F92CCD" w14:paraId="1B2040FF" w14:textId="77777777">
        <w:trPr>
          <w:trHeight w:val="875"/>
        </w:trPr>
        <w:tc>
          <w:tcPr>
            <w:tcW w:w="334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56CE1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Secondary role</w:t>
            </w: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EE182" w14:textId="77777777" w:rsidR="00F92CCD" w:rsidRDefault="00BF06EB">
            <w:pPr>
              <w:spacing w:before="240"/>
              <w:jc w:val="center"/>
            </w:pPr>
            <w:r>
              <w:t xml:space="preserve">Aayush </w:t>
            </w:r>
            <w:proofErr w:type="gramStart"/>
            <w:r>
              <w:t xml:space="preserve">Lal  </w:t>
            </w:r>
            <w:proofErr w:type="spellStart"/>
            <w:r>
              <w:t>Rajbhandari</w:t>
            </w:r>
            <w:proofErr w:type="spellEnd"/>
            <w:proofErr w:type="gram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1609" w14:textId="77777777" w:rsidR="00F92CCD" w:rsidRDefault="00BF06EB">
            <w:pPr>
              <w:spacing w:before="240"/>
              <w:jc w:val="center"/>
            </w:pPr>
            <w:r>
              <w:t>Plant</w:t>
            </w:r>
          </w:p>
        </w:tc>
      </w:tr>
      <w:tr w:rsidR="00F92CCD" w14:paraId="081104CA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A356D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078AD" w14:textId="77777777" w:rsidR="00F92CCD" w:rsidRDefault="00BF06EB">
            <w:pPr>
              <w:spacing w:before="240"/>
              <w:jc w:val="center"/>
            </w:pPr>
            <w:r>
              <w:t>Aman Kumar Shrestha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7C23" w14:textId="77777777" w:rsidR="00F92CCD" w:rsidRDefault="00BF06EB">
            <w:pPr>
              <w:spacing w:before="240"/>
              <w:jc w:val="center"/>
            </w:pPr>
            <w:r>
              <w:t xml:space="preserve">Web specialist </w:t>
            </w:r>
          </w:p>
        </w:tc>
      </w:tr>
      <w:tr w:rsidR="00F92CCD" w14:paraId="4A63942C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16418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9B4BA" w14:textId="77777777" w:rsidR="00F92CCD" w:rsidRDefault="00BF06EB">
            <w:pPr>
              <w:spacing w:before="240"/>
              <w:jc w:val="center"/>
            </w:pPr>
            <w:proofErr w:type="spellStart"/>
            <w:r>
              <w:t>Pratiksha</w:t>
            </w:r>
            <w:proofErr w:type="spellEnd"/>
            <w:r>
              <w:t xml:space="preserve"> </w:t>
            </w:r>
            <w:proofErr w:type="spellStart"/>
            <w:r>
              <w:t>Manandhar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0C67" w14:textId="77777777" w:rsidR="00F92CCD" w:rsidRDefault="00BF06EB">
            <w:pPr>
              <w:spacing w:before="240"/>
              <w:jc w:val="center"/>
            </w:pPr>
            <w:r>
              <w:t xml:space="preserve">Web specialist </w:t>
            </w:r>
          </w:p>
        </w:tc>
      </w:tr>
      <w:tr w:rsidR="00F92CCD" w14:paraId="052BF774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4422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AB8A0" w14:textId="77777777" w:rsidR="00F92CCD" w:rsidRDefault="00BF06EB">
            <w:pPr>
              <w:spacing w:before="240"/>
              <w:jc w:val="center"/>
            </w:pPr>
            <w:r>
              <w:t>Top Bahadur Rana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997AA" w14:textId="77777777" w:rsidR="00F92CCD" w:rsidRDefault="00BF06EB">
            <w:pPr>
              <w:spacing w:before="240"/>
              <w:jc w:val="center"/>
            </w:pPr>
            <w:r>
              <w:t xml:space="preserve">Web specialist </w:t>
            </w:r>
          </w:p>
        </w:tc>
      </w:tr>
      <w:tr w:rsidR="00F92CCD" w14:paraId="21AEE7A3" w14:textId="77777777">
        <w:trPr>
          <w:trHeight w:val="480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0D471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2B3F9" w14:textId="77777777" w:rsidR="00F92CCD" w:rsidRDefault="00BF06EB">
            <w:pPr>
              <w:spacing w:before="240"/>
              <w:jc w:val="center"/>
            </w:pPr>
            <w:r>
              <w:t xml:space="preserve">Sanjeev </w:t>
            </w:r>
            <w:proofErr w:type="spellStart"/>
            <w:r>
              <w:t>Lamsal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F2584" w14:textId="77777777" w:rsidR="00F92CCD" w:rsidRDefault="00BF06EB">
            <w:pPr>
              <w:spacing w:before="240"/>
              <w:jc w:val="center"/>
            </w:pPr>
            <w:proofErr w:type="gramStart"/>
            <w:r>
              <w:t>Database  specialist</w:t>
            </w:r>
            <w:proofErr w:type="gramEnd"/>
            <w:r>
              <w:t xml:space="preserve"> </w:t>
            </w:r>
          </w:p>
        </w:tc>
      </w:tr>
      <w:tr w:rsidR="00F92CCD" w14:paraId="6DCDBEE2" w14:textId="77777777">
        <w:trPr>
          <w:trHeight w:val="765"/>
        </w:trPr>
        <w:tc>
          <w:tcPr>
            <w:tcW w:w="334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11E9" w14:textId="77777777" w:rsidR="00F92CCD" w:rsidRDefault="00BF06EB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Least likely role</w:t>
            </w: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0EC3D" w14:textId="77777777" w:rsidR="00F92CCD" w:rsidRDefault="00BF06EB">
            <w:pPr>
              <w:spacing w:before="240"/>
              <w:jc w:val="center"/>
            </w:pPr>
            <w:r>
              <w:t xml:space="preserve">Aayush Lal </w:t>
            </w:r>
            <w:proofErr w:type="spellStart"/>
            <w:r>
              <w:t>Rajbhandari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BCC5" w14:textId="77777777" w:rsidR="00F92CCD" w:rsidRDefault="00BF06EB">
            <w:pPr>
              <w:spacing w:before="240"/>
              <w:jc w:val="center"/>
            </w:pPr>
            <w:r>
              <w:t>Implementer</w:t>
            </w:r>
          </w:p>
        </w:tc>
      </w:tr>
      <w:tr w:rsidR="00F92CCD" w14:paraId="7E1BA652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E4D5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77540" w14:textId="77777777" w:rsidR="00F92CCD" w:rsidRDefault="00BF06EB">
            <w:pPr>
              <w:spacing w:before="240"/>
              <w:jc w:val="center"/>
            </w:pPr>
            <w:r>
              <w:t>Aman Kumar Shrestha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A0918" w14:textId="77777777" w:rsidR="00F92CCD" w:rsidRDefault="00BF06EB">
            <w:pPr>
              <w:spacing w:before="240"/>
              <w:jc w:val="center"/>
            </w:pPr>
            <w:r>
              <w:t>Complete finisher</w:t>
            </w:r>
          </w:p>
        </w:tc>
      </w:tr>
      <w:tr w:rsidR="00F92CCD" w14:paraId="68AE34B9" w14:textId="77777777">
        <w:trPr>
          <w:trHeight w:val="54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8985F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1C4C" w14:textId="77777777" w:rsidR="00F92CCD" w:rsidRDefault="00BF06EB">
            <w:pPr>
              <w:spacing w:before="240"/>
              <w:jc w:val="center"/>
            </w:pPr>
            <w:proofErr w:type="spellStart"/>
            <w:r>
              <w:t>Pratiksha</w:t>
            </w:r>
            <w:proofErr w:type="spellEnd"/>
            <w:r>
              <w:t xml:space="preserve"> </w:t>
            </w:r>
            <w:proofErr w:type="spellStart"/>
            <w:r>
              <w:t>Manandhar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C7AC1" w14:textId="77777777" w:rsidR="00F92CCD" w:rsidRDefault="00BF06EB">
            <w:pPr>
              <w:spacing w:before="240"/>
              <w:jc w:val="center"/>
            </w:pPr>
            <w:r>
              <w:t xml:space="preserve">Implementer </w:t>
            </w:r>
          </w:p>
        </w:tc>
      </w:tr>
      <w:tr w:rsidR="00F92CCD" w14:paraId="6F2E2689" w14:textId="77777777">
        <w:trPr>
          <w:trHeight w:val="515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8BB9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23557" w14:textId="77777777" w:rsidR="00F92CCD" w:rsidRDefault="00BF06EB">
            <w:pPr>
              <w:spacing w:before="240"/>
              <w:jc w:val="center"/>
            </w:pPr>
            <w:r>
              <w:t>Top Bahadur Rana</w:t>
            </w:r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0B44" w14:textId="77777777" w:rsidR="00F92CCD" w:rsidRDefault="00BF06EB">
            <w:pPr>
              <w:spacing w:before="240"/>
              <w:jc w:val="center"/>
            </w:pPr>
            <w:r>
              <w:t>Shaper</w:t>
            </w:r>
          </w:p>
        </w:tc>
      </w:tr>
      <w:tr w:rsidR="00F92CCD" w14:paraId="63A5A446" w14:textId="77777777">
        <w:trPr>
          <w:trHeight w:val="360"/>
        </w:trPr>
        <w:tc>
          <w:tcPr>
            <w:tcW w:w="334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5944" w14:textId="77777777" w:rsidR="00F92CCD" w:rsidRDefault="00F92CCD">
            <w:pPr>
              <w:spacing w:before="240" w:after="240"/>
              <w:ind w:left="1800"/>
            </w:pPr>
          </w:p>
        </w:tc>
        <w:tc>
          <w:tcPr>
            <w:tcW w:w="3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27D84" w14:textId="77777777" w:rsidR="00F92CCD" w:rsidRDefault="00BF06EB">
            <w:pPr>
              <w:spacing w:before="240"/>
              <w:jc w:val="center"/>
            </w:pPr>
            <w:r>
              <w:t xml:space="preserve">Sanjeev </w:t>
            </w:r>
            <w:proofErr w:type="spellStart"/>
            <w:r>
              <w:t>Lamsal</w:t>
            </w:r>
            <w:proofErr w:type="spellEnd"/>
          </w:p>
        </w:tc>
        <w:tc>
          <w:tcPr>
            <w:tcW w:w="27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F570" w14:textId="77777777" w:rsidR="00F92CCD" w:rsidRDefault="00BF06EB">
            <w:pPr>
              <w:spacing w:before="240"/>
              <w:jc w:val="center"/>
            </w:pPr>
            <w:r>
              <w:t>Complete Finisher</w:t>
            </w:r>
          </w:p>
        </w:tc>
      </w:tr>
    </w:tbl>
    <w:p w14:paraId="649C026B" w14:textId="77777777" w:rsidR="00F92CCD" w:rsidRDefault="00BF06EB">
      <w:pPr>
        <w:spacing w:before="240" w:after="200"/>
        <w:rPr>
          <w:b/>
        </w:rPr>
      </w:pPr>
      <w:r>
        <w:rPr>
          <w:b/>
        </w:rPr>
        <w:t xml:space="preserve">2.2 Skill </w:t>
      </w:r>
      <w:proofErr w:type="gramStart"/>
      <w:r>
        <w:rPr>
          <w:b/>
        </w:rPr>
        <w:t>Audit(</w:t>
      </w:r>
      <w:proofErr w:type="gramEnd"/>
      <w:r>
        <w:rPr>
          <w:b/>
        </w:rPr>
        <w:t>Team)</w:t>
      </w:r>
    </w:p>
    <w:p w14:paraId="5015BFC7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5F367141" wp14:editId="46A3C353">
            <wp:extent cx="7067550" cy="3839575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83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B0743" w14:textId="77777777" w:rsidR="00F92CCD" w:rsidRDefault="00F92CCD">
      <w:pPr>
        <w:spacing w:before="240" w:after="200"/>
      </w:pPr>
    </w:p>
    <w:p w14:paraId="3E028A9A" w14:textId="77777777" w:rsidR="00F92CCD" w:rsidRDefault="00F92CCD">
      <w:pPr>
        <w:spacing w:before="240" w:after="200"/>
      </w:pPr>
    </w:p>
    <w:p w14:paraId="028C1A21" w14:textId="77777777" w:rsidR="00F92CCD" w:rsidRDefault="00F92CCD">
      <w:pPr>
        <w:spacing w:before="240" w:after="200"/>
      </w:pPr>
    </w:p>
    <w:p w14:paraId="53D311D8" w14:textId="77777777" w:rsidR="00F92CCD" w:rsidRDefault="00F92CCD">
      <w:pPr>
        <w:spacing w:before="240" w:after="200"/>
      </w:pPr>
    </w:p>
    <w:p w14:paraId="63606B9A" w14:textId="77777777" w:rsidR="00F92CCD" w:rsidRDefault="00F92CCD">
      <w:pPr>
        <w:spacing w:before="240" w:after="200"/>
      </w:pPr>
    </w:p>
    <w:p w14:paraId="050CE584" w14:textId="77777777" w:rsidR="00F92CCD" w:rsidRDefault="00F92CCD">
      <w:pPr>
        <w:spacing w:before="240" w:after="200"/>
      </w:pPr>
    </w:p>
    <w:p w14:paraId="5ACDA203" w14:textId="77777777" w:rsidR="00F92CCD" w:rsidRDefault="00F92CCD">
      <w:pPr>
        <w:spacing w:before="240" w:after="200"/>
      </w:pPr>
    </w:p>
    <w:p w14:paraId="1DCD3B9D" w14:textId="77777777" w:rsidR="00F92CCD" w:rsidRDefault="00F92CCD">
      <w:pPr>
        <w:spacing w:before="240" w:after="200"/>
      </w:pPr>
    </w:p>
    <w:p w14:paraId="16B1154E" w14:textId="77777777" w:rsidR="00B85AE4" w:rsidRDefault="00B85AE4">
      <w:pPr>
        <w:spacing w:before="240" w:after="200"/>
      </w:pPr>
    </w:p>
    <w:p w14:paraId="58853FFD" w14:textId="228B0EDB" w:rsidR="00F92CCD" w:rsidRDefault="00BF06EB">
      <w:pPr>
        <w:spacing w:before="240" w:after="200"/>
        <w:rPr>
          <w:b/>
        </w:rPr>
      </w:pPr>
      <w:r>
        <w:rPr>
          <w:b/>
        </w:rPr>
        <w:lastRenderedPageBreak/>
        <w:t>2.2 Skill Audit (Individual)</w:t>
      </w:r>
    </w:p>
    <w:p w14:paraId="4BC5AB68" w14:textId="117FDD16" w:rsidR="00B85AE4" w:rsidRDefault="00B85AE4">
      <w:pPr>
        <w:spacing w:before="240" w:after="200"/>
        <w:rPr>
          <w:b/>
        </w:rPr>
      </w:pPr>
      <w:r>
        <w:rPr>
          <w:noProof/>
        </w:rPr>
        <w:drawing>
          <wp:inline distT="0" distB="0" distL="0" distR="0" wp14:anchorId="71514505" wp14:editId="704214DB">
            <wp:extent cx="6245860" cy="3162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A99A" w14:textId="77777777" w:rsidR="00F92CCD" w:rsidRDefault="00F92CCD">
      <w:pPr>
        <w:spacing w:before="240" w:after="200"/>
      </w:pPr>
    </w:p>
    <w:p w14:paraId="671B2081" w14:textId="7A2EAA88" w:rsidR="00F92CCD" w:rsidRDefault="00B85AE4">
      <w:pPr>
        <w:spacing w:before="240" w:after="200"/>
      </w:pPr>
      <w:r>
        <w:rPr>
          <w:noProof/>
        </w:rPr>
        <w:drawing>
          <wp:inline distT="0" distB="0" distL="0" distR="0" wp14:anchorId="6B51264E" wp14:editId="01AC6252">
            <wp:extent cx="6245860" cy="24638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F179" w14:textId="77777777" w:rsidR="00F92CCD" w:rsidRDefault="00F92CCD">
      <w:pPr>
        <w:spacing w:before="240" w:after="200"/>
      </w:pPr>
    </w:p>
    <w:p w14:paraId="1CCE650F" w14:textId="77777777" w:rsidR="00F92CCD" w:rsidRDefault="00F92CCD">
      <w:pPr>
        <w:spacing w:before="240" w:after="200"/>
      </w:pPr>
    </w:p>
    <w:p w14:paraId="3507A978" w14:textId="77777777" w:rsidR="00F92CCD" w:rsidRDefault="00F92CCD">
      <w:pPr>
        <w:spacing w:before="240" w:after="200"/>
      </w:pPr>
    </w:p>
    <w:p w14:paraId="01FD4334" w14:textId="77777777" w:rsidR="00F92CCD" w:rsidRDefault="00F92CCD">
      <w:pPr>
        <w:spacing w:before="240" w:after="200"/>
      </w:pPr>
    </w:p>
    <w:p w14:paraId="6C07D6DD" w14:textId="77777777" w:rsidR="00F92CCD" w:rsidRDefault="00F92CCD">
      <w:pPr>
        <w:spacing w:before="240" w:after="200"/>
      </w:pPr>
    </w:p>
    <w:p w14:paraId="03CAC63D" w14:textId="77777777" w:rsidR="00F92CCD" w:rsidRDefault="00F92CCD">
      <w:pPr>
        <w:spacing w:before="240" w:after="200"/>
      </w:pPr>
    </w:p>
    <w:p w14:paraId="1523D693" w14:textId="77777777" w:rsidR="00F92CCD" w:rsidRDefault="00F92CCD">
      <w:pPr>
        <w:spacing w:before="240" w:after="200"/>
      </w:pPr>
    </w:p>
    <w:p w14:paraId="1AEB72A9" w14:textId="77777777" w:rsidR="00F92CCD" w:rsidRDefault="00F92CCD">
      <w:pPr>
        <w:spacing w:before="240" w:after="200"/>
      </w:pPr>
    </w:p>
    <w:p w14:paraId="559A8C25" w14:textId="77777777" w:rsidR="00F92CCD" w:rsidRDefault="00F92CCD">
      <w:pPr>
        <w:spacing w:before="240" w:after="200"/>
      </w:pPr>
    </w:p>
    <w:p w14:paraId="24FF3D9C" w14:textId="77777777" w:rsidR="00F92CCD" w:rsidRDefault="00F92CCD">
      <w:pPr>
        <w:spacing w:before="240" w:after="200"/>
      </w:pPr>
    </w:p>
    <w:p w14:paraId="6EEB5F2A" w14:textId="77777777" w:rsidR="00F92CCD" w:rsidRDefault="00F92CCD">
      <w:pPr>
        <w:spacing w:before="240" w:after="200"/>
      </w:pPr>
    </w:p>
    <w:p w14:paraId="56AEB1C3" w14:textId="77777777" w:rsidR="00F92CCD" w:rsidRDefault="00F92CCD">
      <w:pPr>
        <w:spacing w:before="240" w:after="200"/>
      </w:pPr>
    </w:p>
    <w:p w14:paraId="06E66813" w14:textId="77777777" w:rsidR="00F92CCD" w:rsidRDefault="00F92CCD">
      <w:pPr>
        <w:spacing w:before="240" w:after="200"/>
      </w:pPr>
    </w:p>
    <w:p w14:paraId="50335966" w14:textId="77777777" w:rsidR="00F92CCD" w:rsidRDefault="00F92CCD">
      <w:pPr>
        <w:spacing w:before="240" w:after="200"/>
      </w:pPr>
    </w:p>
    <w:p w14:paraId="5CF9763E" w14:textId="77777777" w:rsidR="00F92CCD" w:rsidRDefault="00F92CCD">
      <w:pPr>
        <w:spacing w:before="240" w:after="200"/>
      </w:pPr>
    </w:p>
    <w:p w14:paraId="693A20B5" w14:textId="77777777" w:rsidR="00F92CCD" w:rsidRDefault="00F92CCD">
      <w:pPr>
        <w:spacing w:before="240" w:after="200"/>
      </w:pPr>
    </w:p>
    <w:p w14:paraId="7605A714" w14:textId="77777777" w:rsidR="00F92CCD" w:rsidRDefault="00F92CCD">
      <w:pPr>
        <w:spacing w:before="240" w:after="200"/>
      </w:pPr>
    </w:p>
    <w:p w14:paraId="51E7969C" w14:textId="77777777" w:rsidR="00F92CCD" w:rsidRDefault="00F92CCD">
      <w:pPr>
        <w:spacing w:before="240" w:after="200"/>
      </w:pPr>
    </w:p>
    <w:p w14:paraId="3C89D1B0" w14:textId="77777777" w:rsidR="00F92CCD" w:rsidRDefault="00F92CCD">
      <w:pPr>
        <w:spacing w:before="240" w:after="200"/>
      </w:pPr>
    </w:p>
    <w:p w14:paraId="0E3E1FD0" w14:textId="77777777" w:rsidR="00F92CCD" w:rsidRDefault="00F92CCD">
      <w:pPr>
        <w:spacing w:before="240" w:after="200"/>
      </w:pPr>
    </w:p>
    <w:p w14:paraId="00571DFF" w14:textId="77777777" w:rsidR="00F92CCD" w:rsidRDefault="00F92CCD">
      <w:pPr>
        <w:spacing w:before="240" w:after="200"/>
      </w:pPr>
    </w:p>
    <w:p w14:paraId="2926724A" w14:textId="77777777" w:rsidR="00F92CCD" w:rsidRDefault="00F92CCD">
      <w:pPr>
        <w:spacing w:before="240" w:after="200"/>
      </w:pPr>
    </w:p>
    <w:p w14:paraId="42FB52A2" w14:textId="77777777" w:rsidR="00F92CCD" w:rsidRDefault="00F92CCD">
      <w:pPr>
        <w:spacing w:before="240" w:after="200"/>
      </w:pPr>
    </w:p>
    <w:p w14:paraId="3E9DD93C" w14:textId="77777777" w:rsidR="00F92CCD" w:rsidRDefault="00BF06EB">
      <w:pPr>
        <w:spacing w:before="240" w:after="200"/>
        <w:rPr>
          <w:b/>
        </w:rPr>
      </w:pPr>
      <w:r>
        <w:rPr>
          <w:b/>
        </w:rPr>
        <w:t>2.3 MS-PROJECT</w:t>
      </w:r>
    </w:p>
    <w:p w14:paraId="48A3981B" w14:textId="77777777" w:rsidR="00F92CCD" w:rsidRDefault="00BF06EB">
      <w:pPr>
        <w:spacing w:before="240" w:after="200"/>
      </w:pPr>
      <w:r>
        <w:rPr>
          <w:b/>
        </w:rPr>
        <w:lastRenderedPageBreak/>
        <w:t>Gantt Chart:</w:t>
      </w:r>
      <w:r>
        <w:rPr>
          <w:noProof/>
        </w:rPr>
        <w:drawing>
          <wp:inline distT="114300" distB="114300" distL="114300" distR="114300" wp14:anchorId="13891289" wp14:editId="0C98BAE9">
            <wp:extent cx="6245550" cy="33782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F1E52" w14:textId="77777777" w:rsidR="00F92CCD" w:rsidRDefault="00BF06EB">
      <w:pPr>
        <w:spacing w:before="240" w:after="200"/>
        <w:rPr>
          <w:b/>
          <w:sz w:val="24"/>
          <w:szCs w:val="24"/>
        </w:rPr>
      </w:pPr>
      <w:r>
        <w:rPr>
          <w:b/>
          <w:sz w:val="24"/>
          <w:szCs w:val="24"/>
        </w:rPr>
        <w:t>Timeline</w:t>
      </w:r>
    </w:p>
    <w:p w14:paraId="2A0B19D0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5A472567" wp14:editId="7672D96D">
            <wp:extent cx="6245550" cy="33528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A1B3B" w14:textId="77777777" w:rsidR="00F92CCD" w:rsidRDefault="00F92CCD">
      <w:pPr>
        <w:spacing w:before="240" w:after="200"/>
      </w:pPr>
    </w:p>
    <w:p w14:paraId="5E2351AA" w14:textId="77777777" w:rsidR="00F92CCD" w:rsidRDefault="00F92CCD">
      <w:pPr>
        <w:spacing w:before="240" w:after="200"/>
      </w:pPr>
    </w:p>
    <w:p w14:paraId="0C00DF8C" w14:textId="77777777" w:rsidR="00F92CCD" w:rsidRDefault="00BF06EB">
      <w:pPr>
        <w:spacing w:before="240" w:after="200"/>
        <w:rPr>
          <w:b/>
        </w:rPr>
      </w:pPr>
      <w:r>
        <w:rPr>
          <w:b/>
        </w:rPr>
        <w:t>Network Diagram</w:t>
      </w:r>
    </w:p>
    <w:p w14:paraId="188CA9D8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2F0C11DA" wp14:editId="7D15975B">
            <wp:extent cx="6245550" cy="33401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C8ED8" w14:textId="77777777" w:rsidR="00F92CCD" w:rsidRDefault="00BF06EB">
      <w:pPr>
        <w:spacing w:before="240" w:after="200"/>
        <w:rPr>
          <w:b/>
        </w:rPr>
      </w:pPr>
      <w:r>
        <w:rPr>
          <w:b/>
        </w:rPr>
        <w:t>Task Sheet</w:t>
      </w:r>
    </w:p>
    <w:p w14:paraId="64E0EA54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405C82FB" wp14:editId="3819BA04">
            <wp:extent cx="6245550" cy="33782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A8E01" w14:textId="77777777" w:rsidR="00F92CCD" w:rsidRDefault="00F92CCD">
      <w:pPr>
        <w:spacing w:before="240" w:after="200"/>
      </w:pPr>
    </w:p>
    <w:p w14:paraId="15768F03" w14:textId="77777777" w:rsidR="00F92CCD" w:rsidRDefault="00F92CCD">
      <w:pPr>
        <w:spacing w:before="240" w:after="200"/>
      </w:pPr>
    </w:p>
    <w:p w14:paraId="005926FB" w14:textId="77777777" w:rsidR="00F92CCD" w:rsidRDefault="00F92CCD">
      <w:pPr>
        <w:spacing w:before="240" w:after="200"/>
      </w:pPr>
    </w:p>
    <w:p w14:paraId="77392A32" w14:textId="77777777" w:rsidR="00F92CCD" w:rsidRDefault="00BF06EB">
      <w:pPr>
        <w:spacing w:before="240" w:after="200"/>
      </w:pPr>
      <w:r>
        <w:rPr>
          <w:b/>
        </w:rPr>
        <w:lastRenderedPageBreak/>
        <w:t>Calendar</w:t>
      </w:r>
      <w:r>
        <w:rPr>
          <w:noProof/>
        </w:rPr>
        <w:drawing>
          <wp:inline distT="114300" distB="114300" distL="114300" distR="114300" wp14:anchorId="4E01F555" wp14:editId="3C2D9B77">
            <wp:extent cx="6245550" cy="33655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4B726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3CB1F90D" wp14:editId="12AC32E1">
            <wp:extent cx="6245550" cy="335280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3261E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73289C54" wp14:editId="7802445D">
            <wp:extent cx="6245550" cy="33655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A034B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0A059BC0" wp14:editId="1434C0E3">
            <wp:extent cx="5172075" cy="2909888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0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D4F81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46D8776A" wp14:editId="796A0B20">
            <wp:extent cx="4510088" cy="478828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4788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FDA0E" w14:textId="77777777" w:rsidR="00F92CCD" w:rsidRDefault="00BF06EB">
      <w:pPr>
        <w:spacing w:before="240" w:after="200"/>
        <w:rPr>
          <w:b/>
        </w:rPr>
      </w:pPr>
      <w:r>
        <w:rPr>
          <w:b/>
        </w:rPr>
        <w:t>Resource Sheet</w:t>
      </w:r>
    </w:p>
    <w:p w14:paraId="563D5541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7439C0DC" wp14:editId="66A8AA09">
            <wp:extent cx="6245550" cy="33655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C765C" w14:textId="77777777" w:rsidR="00F92CCD" w:rsidRDefault="00BF06EB">
      <w:pPr>
        <w:spacing w:before="240" w:after="200"/>
        <w:rPr>
          <w:b/>
        </w:rPr>
      </w:pPr>
      <w:r>
        <w:rPr>
          <w:b/>
        </w:rPr>
        <w:lastRenderedPageBreak/>
        <w:t>2.4 Communication Tools Used</w:t>
      </w:r>
    </w:p>
    <w:p w14:paraId="35554F6F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6F900DAF" wp14:editId="0469DA6E">
            <wp:extent cx="6245550" cy="15367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52F04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6BED5825" wp14:editId="0B5B6766">
            <wp:extent cx="5786438" cy="324605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4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97031" w14:textId="77777777" w:rsidR="00F92CCD" w:rsidRDefault="00BF06EB">
      <w:pPr>
        <w:spacing w:before="240" w:after="200"/>
        <w:jc w:val="center"/>
      </w:pPr>
      <w:r>
        <w:rPr>
          <w:noProof/>
        </w:rPr>
        <w:drawing>
          <wp:inline distT="114300" distB="114300" distL="114300" distR="114300" wp14:anchorId="4C9A7385" wp14:editId="5C4E8962">
            <wp:extent cx="2105025" cy="2009775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1C312" w14:textId="77777777" w:rsidR="00F92CCD" w:rsidRDefault="00F92CCD">
      <w:pPr>
        <w:spacing w:before="240" w:after="200"/>
      </w:pPr>
    </w:p>
    <w:p w14:paraId="6C355703" w14:textId="77777777" w:rsidR="00F92CCD" w:rsidRDefault="00F92CCD">
      <w:pPr>
        <w:spacing w:before="240" w:after="200"/>
      </w:pPr>
    </w:p>
    <w:p w14:paraId="5558073F" w14:textId="77777777" w:rsidR="00F92CCD" w:rsidRDefault="00F92CCD">
      <w:pPr>
        <w:spacing w:before="240" w:after="200"/>
      </w:pPr>
    </w:p>
    <w:p w14:paraId="2D1AF127" w14:textId="77777777" w:rsidR="00F92CCD" w:rsidRDefault="00F92CCD">
      <w:pPr>
        <w:spacing w:before="240" w:after="200"/>
      </w:pPr>
    </w:p>
    <w:p w14:paraId="7DA222E8" w14:textId="77777777" w:rsidR="00F92CCD" w:rsidRDefault="00F92CCD">
      <w:pPr>
        <w:spacing w:before="240" w:after="200"/>
      </w:pPr>
    </w:p>
    <w:p w14:paraId="502211E5" w14:textId="77777777" w:rsidR="00F92CCD" w:rsidRDefault="00F92CCD">
      <w:pPr>
        <w:spacing w:before="240" w:after="200"/>
      </w:pPr>
    </w:p>
    <w:p w14:paraId="46156285" w14:textId="77777777" w:rsidR="00F92CCD" w:rsidRDefault="00F92CCD">
      <w:pPr>
        <w:spacing w:before="240" w:after="200"/>
      </w:pPr>
    </w:p>
    <w:p w14:paraId="3D716A79" w14:textId="77777777" w:rsidR="00F92CCD" w:rsidRDefault="00F92CCD">
      <w:pPr>
        <w:spacing w:before="240" w:after="200"/>
      </w:pPr>
    </w:p>
    <w:p w14:paraId="430E7BD9" w14:textId="77777777" w:rsidR="00F92CCD" w:rsidRDefault="00F92CCD">
      <w:pPr>
        <w:spacing w:before="240" w:after="200"/>
      </w:pPr>
    </w:p>
    <w:p w14:paraId="1DB21025" w14:textId="77777777" w:rsidR="00F92CCD" w:rsidRDefault="00BF06EB">
      <w:pPr>
        <w:spacing w:before="240" w:after="200"/>
        <w:jc w:val="center"/>
        <w:rPr>
          <w:b/>
        </w:rPr>
      </w:pPr>
      <w:r>
        <w:rPr>
          <w:b/>
        </w:rPr>
        <w:t>Execution phase</w:t>
      </w:r>
    </w:p>
    <w:p w14:paraId="53222CE3" w14:textId="77777777" w:rsidR="00F92CCD" w:rsidRDefault="00BF06EB">
      <w:pPr>
        <w:spacing w:before="240" w:after="200"/>
        <w:rPr>
          <w:b/>
        </w:rPr>
      </w:pPr>
      <w:r>
        <w:rPr>
          <w:b/>
        </w:rPr>
        <w:t>3.1 Entity Relationship Diagram</w:t>
      </w:r>
    </w:p>
    <w:p w14:paraId="6120EB50" w14:textId="77777777" w:rsidR="00F92CCD" w:rsidRDefault="00BF06EB">
      <w:pPr>
        <w:spacing w:before="240" w:after="200"/>
        <w:rPr>
          <w:b/>
        </w:rPr>
      </w:pPr>
      <w:r>
        <w:rPr>
          <w:b/>
        </w:rPr>
        <w:t xml:space="preserve">EERD, ERD, </w:t>
      </w:r>
      <w:proofErr w:type="gramStart"/>
      <w:r>
        <w:rPr>
          <w:b/>
        </w:rPr>
        <w:t>Composite ,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Logital</w:t>
      </w:r>
      <w:proofErr w:type="spellEnd"/>
      <w:r>
        <w:rPr>
          <w:b/>
        </w:rPr>
        <w:t xml:space="preserve"> Table screenshot</w:t>
      </w:r>
    </w:p>
    <w:p w14:paraId="46F036A7" w14:textId="77777777" w:rsidR="00F92CCD" w:rsidRDefault="00BF06EB">
      <w:pPr>
        <w:spacing w:before="240" w:after="200"/>
        <w:jc w:val="center"/>
      </w:pPr>
      <w:r>
        <w:t>ERD</w:t>
      </w:r>
    </w:p>
    <w:p w14:paraId="086D6F4D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4BF96D29" wp14:editId="3ADDA1B3">
            <wp:extent cx="6245550" cy="42545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38D26" w14:textId="77777777" w:rsidR="00F92CCD" w:rsidRDefault="00F92CCD">
      <w:pPr>
        <w:spacing w:before="240" w:after="200"/>
      </w:pPr>
    </w:p>
    <w:p w14:paraId="455AE324" w14:textId="77777777" w:rsidR="00F92CCD" w:rsidRDefault="00F92CCD">
      <w:pPr>
        <w:spacing w:before="240" w:after="200"/>
      </w:pPr>
    </w:p>
    <w:p w14:paraId="4AC8AAFA" w14:textId="77777777" w:rsidR="00F92CCD" w:rsidRDefault="00F92CCD">
      <w:pPr>
        <w:spacing w:before="240" w:after="200"/>
      </w:pPr>
    </w:p>
    <w:p w14:paraId="0F541CEE" w14:textId="77777777" w:rsidR="00F92CCD" w:rsidRDefault="00F92CCD">
      <w:pPr>
        <w:spacing w:before="240" w:after="200"/>
      </w:pPr>
    </w:p>
    <w:p w14:paraId="28E67D5A" w14:textId="77777777" w:rsidR="00F92CCD" w:rsidRDefault="00F92CCD">
      <w:pPr>
        <w:spacing w:before="240" w:after="200"/>
      </w:pPr>
    </w:p>
    <w:p w14:paraId="2D63A396" w14:textId="77777777" w:rsidR="00F92CCD" w:rsidRDefault="00F92CCD">
      <w:pPr>
        <w:spacing w:before="240" w:after="200"/>
      </w:pPr>
    </w:p>
    <w:p w14:paraId="62878CAE" w14:textId="77777777" w:rsidR="00F92CCD" w:rsidRDefault="00F92CCD">
      <w:pPr>
        <w:spacing w:before="240" w:after="200"/>
      </w:pPr>
    </w:p>
    <w:p w14:paraId="052CCB3A" w14:textId="77777777" w:rsidR="00F92CCD" w:rsidRDefault="00F92CCD">
      <w:pPr>
        <w:spacing w:before="240" w:after="200"/>
        <w:jc w:val="center"/>
      </w:pPr>
    </w:p>
    <w:p w14:paraId="227D25A5" w14:textId="77777777" w:rsidR="00F92CCD" w:rsidRDefault="00F92CCD">
      <w:pPr>
        <w:spacing w:before="240" w:after="200"/>
        <w:jc w:val="center"/>
      </w:pPr>
    </w:p>
    <w:p w14:paraId="3619FFE9" w14:textId="77777777" w:rsidR="00F92CCD" w:rsidRDefault="00F92CCD">
      <w:pPr>
        <w:spacing w:before="240" w:after="200"/>
        <w:jc w:val="center"/>
        <w:rPr>
          <w:b/>
        </w:rPr>
      </w:pPr>
    </w:p>
    <w:p w14:paraId="1E7B66BD" w14:textId="77777777" w:rsidR="00F92CCD" w:rsidRDefault="00F92CCD">
      <w:pPr>
        <w:spacing w:before="240" w:after="200"/>
        <w:jc w:val="center"/>
        <w:rPr>
          <w:b/>
        </w:rPr>
      </w:pPr>
    </w:p>
    <w:p w14:paraId="7F211302" w14:textId="77777777" w:rsidR="00F92CCD" w:rsidRDefault="00BF06EB">
      <w:pPr>
        <w:spacing w:before="240" w:after="200"/>
        <w:jc w:val="center"/>
        <w:rPr>
          <w:ins w:id="0" w:author="Pratiksha Manandhar" w:date="2021-06-10T08:47:00Z"/>
          <w:b/>
        </w:rPr>
      </w:pPr>
      <w:r>
        <w:rPr>
          <w:b/>
        </w:rPr>
        <w:t>EERD</w:t>
      </w:r>
    </w:p>
    <w:p w14:paraId="32E33654" w14:textId="77777777" w:rsidR="00F92CCD" w:rsidRDefault="00BF06EB">
      <w:pPr>
        <w:spacing w:before="240" w:after="200"/>
      </w:pPr>
      <w:ins w:id="1" w:author="Pratiksha Manandhar" w:date="2021-06-10T08:47:00Z">
        <w:r>
          <w:rPr>
            <w:noProof/>
          </w:rPr>
          <w:drawing>
            <wp:inline distT="114300" distB="114300" distL="114300" distR="114300" wp14:anchorId="639127C4" wp14:editId="52AF7EF1">
              <wp:extent cx="6248400" cy="3936578"/>
              <wp:effectExtent l="0" t="0" r="0" b="0"/>
              <wp:docPr id="27" name="image2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9.png"/>
                      <pic:cNvPicPr preferRelativeResize="0"/>
                    </pic:nvPicPr>
                    <pic:blipFill>
                      <a:blip r:embed="rId2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48400" cy="39365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51A7FF12" w14:textId="77777777" w:rsidR="00F92CCD" w:rsidRDefault="00F92CCD">
      <w:pPr>
        <w:spacing w:before="240" w:after="200"/>
      </w:pPr>
    </w:p>
    <w:p w14:paraId="34F1251D" w14:textId="77777777" w:rsidR="00F92CCD" w:rsidRDefault="00BF06EB">
      <w:pPr>
        <w:spacing w:before="240" w:after="200"/>
        <w:jc w:val="center"/>
        <w:rPr>
          <w:b/>
        </w:rPr>
      </w:pPr>
      <w:r>
        <w:rPr>
          <w:b/>
        </w:rPr>
        <w:lastRenderedPageBreak/>
        <w:t>EERD Composite</w:t>
      </w:r>
      <w:r>
        <w:rPr>
          <w:noProof/>
        </w:rPr>
        <w:drawing>
          <wp:inline distT="114300" distB="114300" distL="114300" distR="114300" wp14:anchorId="31A5BD3E" wp14:editId="3E59B742">
            <wp:extent cx="5595938" cy="375257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52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99FA1" w14:textId="77777777" w:rsidR="00F92CCD" w:rsidRDefault="00BF06EB">
      <w:pPr>
        <w:spacing w:before="240" w:after="200"/>
        <w:jc w:val="center"/>
        <w:rPr>
          <w:b/>
        </w:rPr>
      </w:pPr>
      <w:r>
        <w:rPr>
          <w:b/>
        </w:rPr>
        <w:t>Logical Table</w:t>
      </w:r>
    </w:p>
    <w:p w14:paraId="31DDB204" w14:textId="77777777" w:rsidR="00F92CCD" w:rsidRDefault="00BF06EB">
      <w:pPr>
        <w:spacing w:before="240" w:after="200"/>
      </w:pPr>
      <w:ins w:id="2" w:author="Pratiksha Manandhar" w:date="2021-06-10T08:44:00Z">
        <w:r>
          <w:rPr>
            <w:noProof/>
          </w:rPr>
          <w:drawing>
            <wp:inline distT="114300" distB="114300" distL="114300" distR="114300" wp14:anchorId="12D8409C" wp14:editId="0D336E27">
              <wp:extent cx="5910263" cy="3576790"/>
              <wp:effectExtent l="0" t="0" r="0" b="0"/>
              <wp:docPr id="41" name="image4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1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10263" cy="357679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210304B8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0BD8C257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15A43FA0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5929A38E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2D7474E6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67B56E20" w14:textId="77777777" w:rsidR="00F92CCD" w:rsidRDefault="00BF06EB">
      <w:pPr>
        <w:spacing w:before="240" w:after="20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3.2 Use Case Diagram</w:t>
      </w:r>
    </w:p>
    <w:p w14:paraId="364EA1E9" w14:textId="77777777" w:rsidR="00F92CCD" w:rsidRDefault="00BF06EB">
      <w:pPr>
        <w:spacing w:before="240" w:after="200"/>
        <w:jc w:val="center"/>
        <w:rPr>
          <w:b/>
        </w:rPr>
      </w:pPr>
      <w:r>
        <w:rPr>
          <w:b/>
        </w:rPr>
        <w:t>Customer</w:t>
      </w:r>
    </w:p>
    <w:p w14:paraId="01A62AC9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09157A9B" wp14:editId="180D34C6">
            <wp:extent cx="5365052" cy="5404023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052" cy="5404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40AE7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21E32E5E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2376810D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14418C58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31B1BD6C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0ABCAD95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035BDC56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76209359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5AC1C1CE" w14:textId="77777777" w:rsidR="00F92CCD" w:rsidRDefault="00F92CCD">
      <w:pPr>
        <w:spacing w:before="240" w:after="200"/>
        <w:jc w:val="center"/>
        <w:rPr>
          <w:b/>
          <w:sz w:val="24"/>
          <w:szCs w:val="24"/>
        </w:rPr>
      </w:pPr>
    </w:p>
    <w:p w14:paraId="5634DB12" w14:textId="77777777" w:rsidR="00F92CCD" w:rsidRDefault="00BF06EB">
      <w:pPr>
        <w:spacing w:before="240" w:after="20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Admin</w:t>
      </w:r>
    </w:p>
    <w:p w14:paraId="44C51635" w14:textId="77777777" w:rsidR="00F92CCD" w:rsidRDefault="00BF06EB">
      <w:pPr>
        <w:spacing w:before="240" w:after="200"/>
        <w:jc w:val="center"/>
      </w:pPr>
      <w:r>
        <w:rPr>
          <w:noProof/>
        </w:rPr>
        <w:drawing>
          <wp:inline distT="114300" distB="114300" distL="114300" distR="114300" wp14:anchorId="4DAE46B4" wp14:editId="31DB38C4">
            <wp:extent cx="4642013" cy="379637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013" cy="379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1D2D5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73321E93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64CBEE80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7E89A380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01526123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5065241A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5326CF9D" w14:textId="77777777" w:rsidR="00F92CCD" w:rsidRDefault="00F92CCD">
      <w:pPr>
        <w:spacing w:before="240" w:after="200"/>
        <w:jc w:val="center"/>
        <w:rPr>
          <w:b/>
          <w:sz w:val="26"/>
          <w:szCs w:val="26"/>
        </w:rPr>
      </w:pPr>
    </w:p>
    <w:p w14:paraId="12F79AFF" w14:textId="77777777" w:rsidR="00F92CCD" w:rsidRDefault="00BF06EB">
      <w:pPr>
        <w:spacing w:before="240" w:after="20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Trader</w:t>
      </w:r>
    </w:p>
    <w:p w14:paraId="4001DDC3" w14:textId="77777777" w:rsidR="00F92CCD" w:rsidRDefault="00BF06EB">
      <w:pPr>
        <w:spacing w:before="240" w:after="200"/>
        <w:jc w:val="center"/>
      </w:pPr>
      <w:r>
        <w:rPr>
          <w:noProof/>
        </w:rPr>
        <w:drawing>
          <wp:inline distT="114300" distB="114300" distL="114300" distR="114300" wp14:anchorId="421D74B8" wp14:editId="7F13958D">
            <wp:extent cx="5398741" cy="4177461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741" cy="4177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5535D" w14:textId="77777777" w:rsidR="00F92CCD" w:rsidRDefault="00F92CCD">
      <w:pPr>
        <w:spacing w:before="240" w:after="200"/>
      </w:pPr>
    </w:p>
    <w:p w14:paraId="3B7BE23D" w14:textId="77777777" w:rsidR="00F92CCD" w:rsidRDefault="00F92CCD">
      <w:pPr>
        <w:spacing w:before="240" w:after="200"/>
      </w:pPr>
    </w:p>
    <w:p w14:paraId="1AA314A1" w14:textId="77777777" w:rsidR="00F92CCD" w:rsidRDefault="00F92CCD">
      <w:pPr>
        <w:spacing w:before="240" w:after="200"/>
      </w:pPr>
    </w:p>
    <w:p w14:paraId="7D5B2F7D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2E39C7CC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79B29A79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53DD0B18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61FF6A5D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1EA0590A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088493A7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612117ED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4D9FCA05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06160360" w14:textId="77777777" w:rsidR="00F92CCD" w:rsidRDefault="00F92CCD">
      <w:pPr>
        <w:spacing w:before="240" w:after="200"/>
        <w:jc w:val="center"/>
        <w:rPr>
          <w:b/>
          <w:sz w:val="28"/>
          <w:szCs w:val="28"/>
        </w:rPr>
      </w:pPr>
    </w:p>
    <w:p w14:paraId="158C4063" w14:textId="77777777" w:rsidR="00F92CCD" w:rsidRDefault="00BF06EB">
      <w:pPr>
        <w:spacing w:before="240" w:after="200"/>
        <w:rPr>
          <w:b/>
          <w:sz w:val="28"/>
          <w:szCs w:val="28"/>
        </w:rPr>
      </w:pPr>
      <w:r>
        <w:rPr>
          <w:b/>
          <w:sz w:val="28"/>
          <w:szCs w:val="28"/>
        </w:rPr>
        <w:t>Overview</w:t>
      </w:r>
    </w:p>
    <w:p w14:paraId="408EC685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2D5D32D7" wp14:editId="6B743C3E">
            <wp:extent cx="5943600" cy="6270203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0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2AAC4" w14:textId="77777777" w:rsidR="00F92CCD" w:rsidRDefault="00F92CCD">
      <w:pPr>
        <w:spacing w:before="240" w:after="200"/>
      </w:pPr>
    </w:p>
    <w:p w14:paraId="243E01DD" w14:textId="77777777" w:rsidR="00F92CCD" w:rsidRDefault="00F92CCD">
      <w:pPr>
        <w:spacing w:before="240" w:after="200"/>
      </w:pPr>
    </w:p>
    <w:p w14:paraId="79DA3AE5" w14:textId="77777777" w:rsidR="00F92CCD" w:rsidRDefault="00F92CCD">
      <w:pPr>
        <w:spacing w:before="240" w:after="200"/>
      </w:pPr>
    </w:p>
    <w:p w14:paraId="44126B90" w14:textId="77777777" w:rsidR="00F92CCD" w:rsidRDefault="00BF06EB">
      <w:pPr>
        <w:spacing w:before="240" w:after="200"/>
        <w:rPr>
          <w:b/>
        </w:rPr>
      </w:pPr>
      <w:r>
        <w:rPr>
          <w:b/>
        </w:rPr>
        <w:lastRenderedPageBreak/>
        <w:t>3.3 Requirement Catalogue (Functional Requirement)</w:t>
      </w:r>
      <w:r>
        <w:rPr>
          <w:b/>
        </w:rPr>
        <w:br/>
        <w:t xml:space="preserve">All four interface </w:t>
      </w:r>
      <w:proofErr w:type="gramStart"/>
      <w:r>
        <w:rPr>
          <w:b/>
        </w:rPr>
        <w:t>screenshot</w:t>
      </w:r>
      <w:proofErr w:type="gramEnd"/>
      <w:r>
        <w:rPr>
          <w:b/>
        </w:rPr>
        <w:br/>
      </w:r>
      <w:proofErr w:type="spellStart"/>
      <w:r>
        <w:rPr>
          <w:b/>
        </w:rPr>
        <w:t>A.Products</w:t>
      </w:r>
      <w:proofErr w:type="spellEnd"/>
    </w:p>
    <w:p w14:paraId="11B53D45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65380411" wp14:editId="3100EF98">
            <wp:extent cx="4479317" cy="7215188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9317" cy="721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C3E41" w14:textId="77777777" w:rsidR="00F92CCD" w:rsidRDefault="00F92CCD">
      <w:pPr>
        <w:spacing w:before="240" w:after="200"/>
      </w:pPr>
    </w:p>
    <w:p w14:paraId="17ED3AAD" w14:textId="77777777" w:rsidR="00F92CCD" w:rsidRDefault="00F92CCD">
      <w:pPr>
        <w:spacing w:before="240" w:after="200"/>
      </w:pPr>
    </w:p>
    <w:p w14:paraId="02F0CA74" w14:textId="77777777" w:rsidR="00F92CCD" w:rsidRDefault="00BF06EB">
      <w:pPr>
        <w:spacing w:before="240" w:after="200"/>
        <w:rPr>
          <w:b/>
        </w:rPr>
      </w:pPr>
      <w:r>
        <w:rPr>
          <w:b/>
        </w:rPr>
        <w:lastRenderedPageBreak/>
        <w:t>B. Customer</w:t>
      </w:r>
    </w:p>
    <w:p w14:paraId="6A93822E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0BF477E2" wp14:editId="3CA7CE87">
            <wp:extent cx="4676775" cy="58674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607D7" w14:textId="77777777" w:rsidR="00F92CCD" w:rsidRDefault="00F92CCD">
      <w:pPr>
        <w:spacing w:before="240" w:after="200"/>
      </w:pPr>
    </w:p>
    <w:p w14:paraId="74978783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0CAAD814" wp14:editId="1130323D">
            <wp:extent cx="5470026" cy="6919913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691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6A692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0103FFC4" wp14:editId="1177BF1F">
            <wp:extent cx="5848350" cy="549592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49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12426" w14:textId="77777777" w:rsidR="00F92CCD" w:rsidRDefault="00F92CCD">
      <w:pPr>
        <w:spacing w:before="240" w:after="200"/>
      </w:pPr>
    </w:p>
    <w:p w14:paraId="13F4C26A" w14:textId="77777777" w:rsidR="00F92CCD" w:rsidRDefault="00F92CCD">
      <w:pPr>
        <w:spacing w:before="240" w:after="200"/>
      </w:pPr>
    </w:p>
    <w:p w14:paraId="2FD312AF" w14:textId="77777777" w:rsidR="00F92CCD" w:rsidRDefault="00F92CCD">
      <w:pPr>
        <w:spacing w:before="240" w:after="200"/>
      </w:pPr>
    </w:p>
    <w:p w14:paraId="4F808390" w14:textId="77777777" w:rsidR="00F92CCD" w:rsidRDefault="00F92CCD">
      <w:pPr>
        <w:spacing w:before="240" w:after="200"/>
      </w:pPr>
    </w:p>
    <w:p w14:paraId="104409CD" w14:textId="77777777" w:rsidR="00F92CCD" w:rsidRDefault="00F92CCD">
      <w:pPr>
        <w:spacing w:before="240" w:after="200"/>
      </w:pPr>
    </w:p>
    <w:p w14:paraId="1D38B2D3" w14:textId="77777777" w:rsidR="00F92CCD" w:rsidRDefault="00F92CCD">
      <w:pPr>
        <w:spacing w:before="240" w:after="200"/>
      </w:pPr>
    </w:p>
    <w:p w14:paraId="233108B8" w14:textId="77777777" w:rsidR="00F92CCD" w:rsidRDefault="00F92CCD">
      <w:pPr>
        <w:spacing w:before="240" w:after="200"/>
      </w:pPr>
    </w:p>
    <w:p w14:paraId="2B2839EF" w14:textId="77777777" w:rsidR="00F92CCD" w:rsidRDefault="00F92CCD">
      <w:pPr>
        <w:spacing w:before="240" w:after="200"/>
      </w:pPr>
    </w:p>
    <w:p w14:paraId="41435D6A" w14:textId="77777777" w:rsidR="00F92CCD" w:rsidRDefault="00F92CCD">
      <w:pPr>
        <w:spacing w:before="240" w:after="200"/>
      </w:pPr>
    </w:p>
    <w:p w14:paraId="5063924F" w14:textId="77777777" w:rsidR="00F92CCD" w:rsidRDefault="00BF06EB">
      <w:pPr>
        <w:spacing w:before="240" w:after="200"/>
        <w:rPr>
          <w:b/>
        </w:rPr>
      </w:pPr>
      <w:r>
        <w:rPr>
          <w:b/>
        </w:rPr>
        <w:lastRenderedPageBreak/>
        <w:t>C. Trader</w:t>
      </w:r>
    </w:p>
    <w:p w14:paraId="16F0C2A2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39EBD597" wp14:editId="276DD238">
            <wp:extent cx="5013871" cy="657299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871" cy="6572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783D7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3B266DBC" wp14:editId="4C4C9266">
            <wp:extent cx="5497002" cy="6319838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002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9916A" w14:textId="77777777" w:rsidR="00F92CCD" w:rsidRDefault="00F92CCD">
      <w:pPr>
        <w:spacing w:before="240" w:after="200"/>
      </w:pPr>
    </w:p>
    <w:p w14:paraId="768C8631" w14:textId="77777777" w:rsidR="00F92CCD" w:rsidRDefault="00F92CCD">
      <w:pPr>
        <w:spacing w:before="240" w:after="200"/>
      </w:pPr>
    </w:p>
    <w:p w14:paraId="0804FB38" w14:textId="77777777" w:rsidR="00F92CCD" w:rsidRDefault="00F92CCD">
      <w:pPr>
        <w:spacing w:before="240" w:after="200"/>
      </w:pPr>
    </w:p>
    <w:p w14:paraId="422638BC" w14:textId="77777777" w:rsidR="00F92CCD" w:rsidRDefault="00F92CCD">
      <w:pPr>
        <w:spacing w:before="240" w:after="200"/>
      </w:pPr>
    </w:p>
    <w:p w14:paraId="4F5B5046" w14:textId="77777777" w:rsidR="00F92CCD" w:rsidRDefault="00F92CCD">
      <w:pPr>
        <w:spacing w:before="240" w:after="200"/>
      </w:pPr>
    </w:p>
    <w:p w14:paraId="7D236E4F" w14:textId="77777777" w:rsidR="00F92CCD" w:rsidRDefault="00F92CCD">
      <w:pPr>
        <w:spacing w:before="240" w:after="200"/>
      </w:pPr>
    </w:p>
    <w:p w14:paraId="534BC795" w14:textId="77777777" w:rsidR="00F92CCD" w:rsidRDefault="00F92CCD">
      <w:pPr>
        <w:spacing w:before="240" w:after="200"/>
      </w:pPr>
    </w:p>
    <w:p w14:paraId="1D3474C6" w14:textId="77777777" w:rsidR="00F92CCD" w:rsidRDefault="00BF06EB">
      <w:pPr>
        <w:spacing w:before="240" w:after="20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Non-functional Requirement </w:t>
      </w:r>
    </w:p>
    <w:p w14:paraId="00709B03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30992960" wp14:editId="7ED504F0">
            <wp:extent cx="5731200" cy="3492500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775B6" w14:textId="77777777" w:rsidR="00F92CCD" w:rsidRDefault="00BF06EB">
      <w:pPr>
        <w:spacing w:before="240" w:after="200"/>
        <w:rPr>
          <w:b/>
        </w:rPr>
      </w:pPr>
      <w:r>
        <w:rPr>
          <w:b/>
        </w:rPr>
        <w:t>3.4 Logo design</w:t>
      </w:r>
    </w:p>
    <w:p w14:paraId="026BCD18" w14:textId="77777777" w:rsidR="00F92CCD" w:rsidRDefault="00BF06EB">
      <w:pPr>
        <w:spacing w:before="240" w:after="200"/>
        <w:jc w:val="center"/>
      </w:pPr>
      <w:r>
        <w:rPr>
          <w:noProof/>
        </w:rPr>
        <w:drawing>
          <wp:inline distT="114300" distB="114300" distL="114300" distR="114300" wp14:anchorId="4D2B6CD0" wp14:editId="15FA4AB2">
            <wp:extent cx="2928938" cy="338186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3381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7C80A" w14:textId="77777777" w:rsidR="00F92CCD" w:rsidRDefault="00F92CCD">
      <w:pPr>
        <w:spacing w:before="240" w:after="200"/>
      </w:pPr>
    </w:p>
    <w:p w14:paraId="4BB21BEC" w14:textId="77777777" w:rsidR="00F92CCD" w:rsidRDefault="00F92CCD">
      <w:pPr>
        <w:spacing w:before="240" w:after="200"/>
      </w:pPr>
    </w:p>
    <w:p w14:paraId="0AE61A0F" w14:textId="77777777" w:rsidR="00F92CCD" w:rsidRDefault="00F92CCD">
      <w:pPr>
        <w:spacing w:before="240" w:after="200"/>
      </w:pPr>
    </w:p>
    <w:p w14:paraId="38826573" w14:textId="77777777" w:rsidR="00F92CCD" w:rsidRDefault="00BF06EB">
      <w:pPr>
        <w:spacing w:before="240" w:after="20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3.5 Wireframe</w:t>
      </w:r>
    </w:p>
    <w:p w14:paraId="7D7AC8DC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3E104E0E" wp14:editId="128F3C31">
            <wp:extent cx="4433888" cy="8096250"/>
            <wp:effectExtent l="0" t="0" r="0" b="0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809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8A930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1C04D3C2" wp14:editId="003C768C">
            <wp:extent cx="6245550" cy="7569200"/>
            <wp:effectExtent l="0" t="0" r="0" b="0"/>
            <wp:docPr id="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75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F8DA6" w14:textId="77777777" w:rsidR="00F92CCD" w:rsidRDefault="00F92CCD">
      <w:pPr>
        <w:spacing w:before="240" w:after="200"/>
      </w:pPr>
    </w:p>
    <w:p w14:paraId="33E9F2C5" w14:textId="77777777" w:rsidR="00F92CCD" w:rsidRDefault="00F92CCD">
      <w:pPr>
        <w:spacing w:before="240" w:after="200"/>
      </w:pPr>
    </w:p>
    <w:p w14:paraId="311344C3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2A9C8DC3" wp14:editId="52F72E75">
            <wp:extent cx="3633788" cy="3609776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609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1B479" w14:textId="77777777" w:rsidR="00F92CCD" w:rsidRDefault="00BF06EB">
      <w:pPr>
        <w:spacing w:before="240" w:after="200"/>
      </w:pPr>
      <w:r>
        <w:rPr>
          <w:noProof/>
        </w:rPr>
        <w:drawing>
          <wp:inline distT="114300" distB="114300" distL="114300" distR="114300" wp14:anchorId="6FBE24B4" wp14:editId="6C93044D">
            <wp:extent cx="4402382" cy="4691063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2382" cy="469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5524F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5F18E200" wp14:editId="58A306B8">
            <wp:extent cx="5314950" cy="505777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05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37E0F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0145B031" wp14:editId="6984F821">
            <wp:extent cx="5731200" cy="51054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7EBB9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2D2FE9E6" wp14:editId="222CEEAE">
            <wp:extent cx="4914900" cy="889635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89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B162A" w14:textId="77777777" w:rsidR="00F92CCD" w:rsidRDefault="00BF06EB">
      <w:pPr>
        <w:spacing w:before="240" w:after="200"/>
      </w:pPr>
      <w:r>
        <w:rPr>
          <w:noProof/>
        </w:rPr>
        <w:lastRenderedPageBreak/>
        <w:drawing>
          <wp:inline distT="114300" distB="114300" distL="114300" distR="114300" wp14:anchorId="30CD3FAF" wp14:editId="4D10F870">
            <wp:extent cx="5731200" cy="54102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E09C5" w14:textId="77777777" w:rsidR="00F92CCD" w:rsidRDefault="00F92CCD">
      <w:pPr>
        <w:spacing w:before="240" w:after="200"/>
      </w:pPr>
    </w:p>
    <w:p w14:paraId="70A9B377" w14:textId="77777777" w:rsidR="00F92CCD" w:rsidRDefault="00BF06EB">
      <w:pPr>
        <w:spacing w:before="240" w:after="200"/>
        <w:rPr>
          <w:ins w:id="3" w:author="Pratiksha Manandhar" w:date="2021-06-10T08:38:00Z"/>
        </w:rPr>
      </w:pPr>
      <w:r>
        <w:rPr>
          <w:noProof/>
        </w:rPr>
        <w:lastRenderedPageBreak/>
        <w:drawing>
          <wp:inline distT="114300" distB="114300" distL="114300" distR="114300" wp14:anchorId="1F17AEB1" wp14:editId="6A957325">
            <wp:extent cx="6245550" cy="7975600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5550" cy="797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6C176" w14:textId="77777777" w:rsidR="00F92CCD" w:rsidRDefault="00BF06EB">
      <w:pPr>
        <w:spacing w:before="240" w:after="200"/>
        <w:rPr>
          <w:ins w:id="4" w:author="Pratiksha Manandhar" w:date="2021-06-10T08:38:00Z"/>
        </w:rPr>
      </w:pPr>
      <w:ins w:id="5" w:author="Pratiksha Manandhar" w:date="2021-06-10T08:38:00Z">
        <w:r>
          <w:rPr>
            <w:noProof/>
          </w:rPr>
          <w:lastRenderedPageBreak/>
          <w:drawing>
            <wp:inline distT="114300" distB="114300" distL="114300" distR="114300" wp14:anchorId="026F5126" wp14:editId="0388D834">
              <wp:extent cx="4019550" cy="4000500"/>
              <wp:effectExtent l="0" t="0" r="0" b="0"/>
              <wp:docPr id="46" name="image4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5.png"/>
                      <pic:cNvPicPr preferRelativeResize="0"/>
                    </pic:nvPicPr>
                    <pic:blipFill>
                      <a:blip r:embed="rId5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19550" cy="40005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50488EA1" w14:textId="77777777" w:rsidR="00F92CCD" w:rsidRDefault="00BF06EB">
      <w:pPr>
        <w:spacing w:before="240" w:after="200"/>
      </w:pPr>
      <w:ins w:id="6" w:author="Pratiksha Manandhar" w:date="2021-06-10T08:38:00Z">
        <w:r>
          <w:rPr>
            <w:noProof/>
          </w:rPr>
          <w:drawing>
            <wp:inline distT="114300" distB="114300" distL="114300" distR="114300" wp14:anchorId="33DAFB9D" wp14:editId="72F393C2">
              <wp:extent cx="5781675" cy="3562350"/>
              <wp:effectExtent l="0" t="0" r="0" b="0"/>
              <wp:docPr id="35" name="image3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6.png"/>
                      <pic:cNvPicPr preferRelativeResize="0"/>
                    </pic:nvPicPr>
                    <pic:blipFill>
                      <a:blip r:embed="rId5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81675" cy="356235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ins>
    </w:p>
    <w:p w14:paraId="0A948A43" w14:textId="77777777" w:rsidR="00F92CCD" w:rsidRDefault="00F92CCD">
      <w:pPr>
        <w:spacing w:before="240" w:after="200"/>
        <w:rPr>
          <w:del w:id="7" w:author="Pratiksha Manandhar" w:date="2021-06-10T08:40:00Z"/>
        </w:rPr>
      </w:pPr>
    </w:p>
    <w:p w14:paraId="7F88E2A9" w14:textId="77777777" w:rsidR="00F92CCD" w:rsidRDefault="00F92CCD">
      <w:pPr>
        <w:spacing w:before="240" w:after="200"/>
      </w:pPr>
    </w:p>
    <w:p w14:paraId="416C61AF" w14:textId="77777777" w:rsidR="00F92CCD" w:rsidRDefault="00F92CCD">
      <w:pPr>
        <w:spacing w:before="240" w:after="200"/>
      </w:pPr>
    </w:p>
    <w:p w14:paraId="75EC4CD0" w14:textId="77777777" w:rsidR="00F92CCD" w:rsidRDefault="00F92CCD">
      <w:pPr>
        <w:spacing w:before="240" w:after="200"/>
      </w:pPr>
    </w:p>
    <w:p w14:paraId="054BCA64" w14:textId="77777777" w:rsidR="00F92CCD" w:rsidRDefault="00F92CCD">
      <w:pPr>
        <w:spacing w:before="240" w:after="200"/>
      </w:pPr>
    </w:p>
    <w:p w14:paraId="47A01780" w14:textId="77777777" w:rsidR="00F92CCD" w:rsidRDefault="00F92CCD">
      <w:pPr>
        <w:spacing w:before="240" w:after="200"/>
      </w:pPr>
    </w:p>
    <w:p w14:paraId="63B253AD" w14:textId="77777777" w:rsidR="00F92CCD" w:rsidRDefault="00F92CCD">
      <w:pPr>
        <w:spacing w:before="240" w:after="200"/>
      </w:pPr>
    </w:p>
    <w:p w14:paraId="4B410D4E" w14:textId="77777777" w:rsidR="00F92CCD" w:rsidRDefault="00F92CCD">
      <w:pPr>
        <w:spacing w:before="240" w:after="200"/>
      </w:pPr>
    </w:p>
    <w:p w14:paraId="19A85409" w14:textId="77777777" w:rsidR="00F92CCD" w:rsidRDefault="00F92CCD">
      <w:pPr>
        <w:spacing w:before="240" w:after="200"/>
      </w:pPr>
    </w:p>
    <w:p w14:paraId="69ACA9EB" w14:textId="77777777" w:rsidR="00F92CCD" w:rsidRDefault="00BF06EB">
      <w:pPr>
        <w:spacing w:before="240" w:after="240"/>
      </w:pPr>
      <w:r>
        <w:t xml:space="preserve"> </w:t>
      </w:r>
    </w:p>
    <w:p w14:paraId="1FFF959B" w14:textId="77777777" w:rsidR="00F92CCD" w:rsidRDefault="00F92CCD">
      <w:pPr>
        <w:spacing w:before="240" w:after="240"/>
      </w:pPr>
    </w:p>
    <w:p w14:paraId="2B1B311A" w14:textId="77777777" w:rsidR="00F92CCD" w:rsidRDefault="00F92CCD">
      <w:pPr>
        <w:spacing w:before="240" w:after="240"/>
      </w:pPr>
    </w:p>
    <w:p w14:paraId="4D378B76" w14:textId="77777777" w:rsidR="00F92CCD" w:rsidRDefault="00F92CCD">
      <w:pPr>
        <w:spacing w:before="240" w:after="240"/>
      </w:pPr>
    </w:p>
    <w:p w14:paraId="66EDFF9D" w14:textId="77777777" w:rsidR="00F92CCD" w:rsidRDefault="00F92CCD">
      <w:pPr>
        <w:spacing w:before="240" w:after="240"/>
      </w:pPr>
    </w:p>
    <w:p w14:paraId="53740A64" w14:textId="77777777" w:rsidR="00F92CCD" w:rsidRDefault="00F92CCD"/>
    <w:p w14:paraId="25BF8ECC" w14:textId="77777777" w:rsidR="00F92CCD" w:rsidRDefault="00F92CCD"/>
    <w:p w14:paraId="40D5F43D" w14:textId="77777777" w:rsidR="00F92CCD" w:rsidRDefault="00BF06EB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Product Development</w:t>
      </w:r>
    </w:p>
    <w:p w14:paraId="6B07909D" w14:textId="77777777" w:rsidR="00F92CCD" w:rsidRDefault="00BF06EB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Home Page</w:t>
      </w:r>
    </w:p>
    <w:p w14:paraId="1C43C9AE" w14:textId="77777777" w:rsidR="00F92CCD" w:rsidRDefault="00BF06EB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578735A" wp14:editId="78EDF4EC">
            <wp:extent cx="2846550" cy="4186103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l="23878" r="24358"/>
                    <a:stretch>
                      <a:fillRect/>
                    </a:stretch>
                  </pic:blipFill>
                  <pic:spPr>
                    <a:xfrm>
                      <a:off x="0" y="0"/>
                      <a:ext cx="2846550" cy="4186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CC863" w14:textId="77777777" w:rsidR="00F92CCD" w:rsidRDefault="00F92CCD">
      <w:pPr>
        <w:jc w:val="center"/>
        <w:rPr>
          <w:b/>
        </w:rPr>
      </w:pPr>
    </w:p>
    <w:p w14:paraId="6CC0764C" w14:textId="77777777" w:rsidR="00F92CCD" w:rsidRDefault="00BF06EB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Sign Up Page</w:t>
      </w:r>
    </w:p>
    <w:p w14:paraId="2E873706" w14:textId="77777777" w:rsidR="00F92CCD" w:rsidRDefault="00BF06EB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BD9E889" wp14:editId="51BAB1B3">
            <wp:extent cx="6041840" cy="3390829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1840" cy="3390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6ACEF" w14:textId="77777777" w:rsidR="00F92CCD" w:rsidRDefault="00F92CCD">
      <w:pPr>
        <w:jc w:val="center"/>
        <w:rPr>
          <w:b/>
        </w:rPr>
      </w:pPr>
    </w:p>
    <w:p w14:paraId="5C3518CD" w14:textId="77777777" w:rsidR="00F92CCD" w:rsidRDefault="00F92CCD">
      <w:pPr>
        <w:jc w:val="center"/>
        <w:rPr>
          <w:b/>
        </w:rPr>
      </w:pPr>
    </w:p>
    <w:p w14:paraId="7C05515A" w14:textId="77777777" w:rsidR="00F92CCD" w:rsidRDefault="00BF06EB">
      <w:pPr>
        <w:jc w:val="center"/>
        <w:rPr>
          <w:b/>
        </w:rPr>
      </w:pPr>
      <w:r>
        <w:rPr>
          <w:b/>
          <w:sz w:val="26"/>
          <w:szCs w:val="26"/>
        </w:rPr>
        <w:lastRenderedPageBreak/>
        <w:t>About Us Page</w:t>
      </w:r>
      <w:r>
        <w:rPr>
          <w:b/>
        </w:rPr>
        <w:br/>
      </w:r>
      <w:r>
        <w:rPr>
          <w:b/>
          <w:noProof/>
        </w:rPr>
        <w:drawing>
          <wp:inline distT="114300" distB="114300" distL="114300" distR="114300" wp14:anchorId="02400961" wp14:editId="6DB4908C">
            <wp:extent cx="4105275" cy="8220075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22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EE493" w14:textId="77777777" w:rsidR="00F92CCD" w:rsidRDefault="00F92CCD">
      <w:pPr>
        <w:jc w:val="center"/>
        <w:rPr>
          <w:b/>
        </w:rPr>
      </w:pPr>
    </w:p>
    <w:p w14:paraId="1D63D769" w14:textId="77777777" w:rsidR="00F92CCD" w:rsidRDefault="00BF06EB">
      <w:pPr>
        <w:jc w:val="center"/>
        <w:rPr>
          <w:b/>
        </w:rPr>
      </w:pPr>
      <w:r>
        <w:rPr>
          <w:b/>
        </w:rPr>
        <w:t xml:space="preserve">Sign </w:t>
      </w:r>
      <w:proofErr w:type="gramStart"/>
      <w:r>
        <w:rPr>
          <w:b/>
        </w:rPr>
        <w:t>In</w:t>
      </w:r>
      <w:proofErr w:type="gramEnd"/>
      <w:r>
        <w:rPr>
          <w:b/>
        </w:rPr>
        <w:t xml:space="preserve"> Page</w:t>
      </w:r>
    </w:p>
    <w:p w14:paraId="1A4BA24D" w14:textId="77777777" w:rsidR="00F92CCD" w:rsidRDefault="00BF06EB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9050" distB="19050" distL="19050" distR="19050" wp14:anchorId="431A418C" wp14:editId="61517DFC">
            <wp:extent cx="6791189" cy="299185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1189" cy="299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1E91" w14:textId="77777777" w:rsidR="00F92CCD" w:rsidRDefault="00F92CCD">
      <w:pPr>
        <w:jc w:val="center"/>
        <w:rPr>
          <w:b/>
        </w:rPr>
      </w:pPr>
    </w:p>
    <w:p w14:paraId="67077C29" w14:textId="77777777" w:rsidR="00F92CCD" w:rsidRDefault="00F92CCD">
      <w:pPr>
        <w:jc w:val="center"/>
        <w:rPr>
          <w:b/>
        </w:rPr>
      </w:pPr>
    </w:p>
    <w:p w14:paraId="253328C8" w14:textId="77777777" w:rsidR="00F92CCD" w:rsidRDefault="00F92CCD">
      <w:pPr>
        <w:jc w:val="center"/>
        <w:rPr>
          <w:b/>
        </w:rPr>
      </w:pPr>
    </w:p>
    <w:p w14:paraId="36B04C1C" w14:textId="77777777" w:rsidR="00F92CCD" w:rsidRDefault="00F92CCD">
      <w:pPr>
        <w:jc w:val="center"/>
        <w:rPr>
          <w:b/>
        </w:rPr>
      </w:pPr>
    </w:p>
    <w:p w14:paraId="2464A4A4" w14:textId="77777777" w:rsidR="00F92CCD" w:rsidRDefault="00F92CCD">
      <w:pPr>
        <w:jc w:val="center"/>
        <w:rPr>
          <w:b/>
        </w:rPr>
      </w:pPr>
    </w:p>
    <w:p w14:paraId="440CF295" w14:textId="77777777" w:rsidR="00F92CCD" w:rsidRDefault="00F92CCD">
      <w:pPr>
        <w:jc w:val="center"/>
        <w:rPr>
          <w:b/>
        </w:rPr>
      </w:pPr>
    </w:p>
    <w:p w14:paraId="3FC31126" w14:textId="77777777" w:rsidR="00F92CCD" w:rsidRDefault="00F92CCD">
      <w:pPr>
        <w:jc w:val="center"/>
        <w:rPr>
          <w:b/>
        </w:rPr>
      </w:pPr>
    </w:p>
    <w:p w14:paraId="3975C289" w14:textId="77777777" w:rsidR="00F92CCD" w:rsidRDefault="00F92CCD">
      <w:pPr>
        <w:jc w:val="center"/>
        <w:rPr>
          <w:b/>
        </w:rPr>
      </w:pPr>
    </w:p>
    <w:p w14:paraId="75B4D28A" w14:textId="77777777" w:rsidR="00F92CCD" w:rsidRDefault="00F92CCD">
      <w:pPr>
        <w:jc w:val="center"/>
        <w:rPr>
          <w:b/>
        </w:rPr>
      </w:pPr>
    </w:p>
    <w:p w14:paraId="34FDF0FE" w14:textId="77777777" w:rsidR="00F92CCD" w:rsidRDefault="00F92CCD">
      <w:pPr>
        <w:jc w:val="center"/>
        <w:rPr>
          <w:b/>
        </w:rPr>
      </w:pPr>
    </w:p>
    <w:p w14:paraId="0D1319AB" w14:textId="77777777" w:rsidR="00F92CCD" w:rsidRDefault="00F92CCD">
      <w:pPr>
        <w:jc w:val="center"/>
        <w:rPr>
          <w:b/>
        </w:rPr>
      </w:pPr>
    </w:p>
    <w:p w14:paraId="30CC5CFC" w14:textId="77777777" w:rsidR="00F92CCD" w:rsidRDefault="00F92CCD">
      <w:pPr>
        <w:jc w:val="center"/>
        <w:rPr>
          <w:b/>
        </w:rPr>
      </w:pPr>
    </w:p>
    <w:p w14:paraId="2B17FB4D" w14:textId="77777777" w:rsidR="00F92CCD" w:rsidRDefault="00F92CCD">
      <w:pPr>
        <w:jc w:val="center"/>
        <w:rPr>
          <w:b/>
        </w:rPr>
      </w:pPr>
    </w:p>
    <w:p w14:paraId="521084F3" w14:textId="77777777" w:rsidR="00F92CCD" w:rsidRDefault="00F92CCD">
      <w:pPr>
        <w:jc w:val="center"/>
        <w:rPr>
          <w:b/>
        </w:rPr>
      </w:pPr>
    </w:p>
    <w:p w14:paraId="5EC93F28" w14:textId="77777777" w:rsidR="00F92CCD" w:rsidRDefault="00F92CCD">
      <w:pPr>
        <w:jc w:val="center"/>
        <w:rPr>
          <w:b/>
        </w:rPr>
      </w:pPr>
    </w:p>
    <w:p w14:paraId="6988DC69" w14:textId="77777777" w:rsidR="00F92CCD" w:rsidRDefault="00F92CCD">
      <w:pPr>
        <w:jc w:val="center"/>
        <w:rPr>
          <w:b/>
        </w:rPr>
      </w:pPr>
    </w:p>
    <w:p w14:paraId="427CA427" w14:textId="77777777" w:rsidR="00F92CCD" w:rsidRDefault="00F92CCD">
      <w:pPr>
        <w:jc w:val="center"/>
        <w:rPr>
          <w:b/>
        </w:rPr>
      </w:pPr>
    </w:p>
    <w:p w14:paraId="42B2373F" w14:textId="77777777" w:rsidR="00F92CCD" w:rsidRDefault="00F92CCD">
      <w:pPr>
        <w:jc w:val="center"/>
        <w:rPr>
          <w:b/>
        </w:rPr>
      </w:pPr>
    </w:p>
    <w:p w14:paraId="49FE45E0" w14:textId="77777777" w:rsidR="00F92CCD" w:rsidRDefault="00F92CCD">
      <w:pPr>
        <w:jc w:val="center"/>
        <w:rPr>
          <w:b/>
        </w:rPr>
      </w:pPr>
    </w:p>
    <w:p w14:paraId="3ACB81FC" w14:textId="77777777" w:rsidR="00F92CCD" w:rsidRDefault="00F92CCD">
      <w:pPr>
        <w:jc w:val="center"/>
        <w:rPr>
          <w:b/>
        </w:rPr>
      </w:pPr>
    </w:p>
    <w:p w14:paraId="2C4671B2" w14:textId="77777777" w:rsidR="00F92CCD" w:rsidRDefault="00F92CCD">
      <w:pPr>
        <w:jc w:val="center"/>
        <w:rPr>
          <w:b/>
        </w:rPr>
      </w:pPr>
    </w:p>
    <w:p w14:paraId="258488A4" w14:textId="77777777" w:rsidR="00F92CCD" w:rsidRDefault="00F92CCD">
      <w:pPr>
        <w:jc w:val="center"/>
        <w:rPr>
          <w:b/>
        </w:rPr>
      </w:pPr>
    </w:p>
    <w:p w14:paraId="687AC049" w14:textId="77777777" w:rsidR="00F92CCD" w:rsidRDefault="00F92CCD">
      <w:pPr>
        <w:jc w:val="center"/>
        <w:rPr>
          <w:b/>
        </w:rPr>
      </w:pPr>
    </w:p>
    <w:p w14:paraId="482FA003" w14:textId="77777777" w:rsidR="00F92CCD" w:rsidRDefault="00F92CCD">
      <w:pPr>
        <w:jc w:val="center"/>
        <w:rPr>
          <w:b/>
        </w:rPr>
      </w:pPr>
    </w:p>
    <w:p w14:paraId="661A77B7" w14:textId="77777777" w:rsidR="00F92CCD" w:rsidRDefault="00F92CCD">
      <w:pPr>
        <w:jc w:val="center"/>
        <w:rPr>
          <w:b/>
        </w:rPr>
      </w:pPr>
    </w:p>
    <w:p w14:paraId="206FA583" w14:textId="77777777" w:rsidR="00F92CCD" w:rsidRDefault="00F92CCD">
      <w:pPr>
        <w:jc w:val="center"/>
        <w:rPr>
          <w:b/>
        </w:rPr>
      </w:pPr>
    </w:p>
    <w:p w14:paraId="762D59FE" w14:textId="77777777" w:rsidR="00F92CCD" w:rsidRDefault="00F92CCD">
      <w:pPr>
        <w:jc w:val="center"/>
        <w:rPr>
          <w:b/>
        </w:rPr>
      </w:pPr>
    </w:p>
    <w:p w14:paraId="44E26972" w14:textId="77777777" w:rsidR="00F92CCD" w:rsidRDefault="00F92CCD">
      <w:pPr>
        <w:jc w:val="center"/>
        <w:rPr>
          <w:b/>
        </w:rPr>
      </w:pPr>
    </w:p>
    <w:p w14:paraId="3CF42423" w14:textId="77777777" w:rsidR="00F92CCD" w:rsidRDefault="00F92CCD">
      <w:pPr>
        <w:jc w:val="center"/>
        <w:rPr>
          <w:b/>
        </w:rPr>
      </w:pPr>
    </w:p>
    <w:p w14:paraId="7D1B37DD" w14:textId="77777777" w:rsidR="00F92CCD" w:rsidRDefault="00F92CCD">
      <w:pPr>
        <w:jc w:val="center"/>
        <w:rPr>
          <w:b/>
        </w:rPr>
      </w:pPr>
    </w:p>
    <w:p w14:paraId="183B21BB" w14:textId="77777777" w:rsidR="00F92CCD" w:rsidRDefault="00F92CCD">
      <w:pPr>
        <w:rPr>
          <w:b/>
        </w:rPr>
      </w:pPr>
    </w:p>
    <w:p w14:paraId="2F89D3EF" w14:textId="77777777" w:rsidR="00F92CCD" w:rsidRDefault="00BF06EB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Shop Page</w:t>
      </w:r>
    </w:p>
    <w:p w14:paraId="559438DC" w14:textId="77777777" w:rsidR="00F92CCD" w:rsidRDefault="00BF06EB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E5B1C7E" wp14:editId="5860CF7C">
            <wp:extent cx="3511818" cy="83068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1818" cy="83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6433D" w14:textId="77777777" w:rsidR="00F92CCD" w:rsidRDefault="00F92CCD">
      <w:pPr>
        <w:jc w:val="center"/>
        <w:rPr>
          <w:b/>
        </w:rPr>
      </w:pPr>
    </w:p>
    <w:sectPr w:rsidR="00F92CCD">
      <w:footerReference w:type="default" r:id="rId57"/>
      <w:pgSz w:w="11909" w:h="16834"/>
      <w:pgMar w:top="1440" w:right="1440" w:bottom="1440" w:left="6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B0B031" w14:textId="77777777" w:rsidR="00BF06EB" w:rsidRDefault="00BF06EB">
      <w:pPr>
        <w:spacing w:line="240" w:lineRule="auto"/>
      </w:pPr>
      <w:r>
        <w:separator/>
      </w:r>
    </w:p>
  </w:endnote>
  <w:endnote w:type="continuationSeparator" w:id="0">
    <w:p w14:paraId="49E521E1" w14:textId="77777777" w:rsidR="00BF06EB" w:rsidRDefault="00BF06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8F910" w14:textId="77777777" w:rsidR="00F92CCD" w:rsidRDefault="00BF06EB">
    <w:pPr>
      <w:jc w:val="right"/>
    </w:pPr>
    <w:r>
      <w:fldChar w:fldCharType="begin"/>
    </w:r>
    <w:r>
      <w:instrText>PAGE</w:instrText>
    </w:r>
    <w:r w:rsidR="00B85AE4">
      <w:fldChar w:fldCharType="separate"/>
    </w:r>
    <w:r w:rsidR="00B85AE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658847" w14:textId="77777777" w:rsidR="00BF06EB" w:rsidRDefault="00BF06EB">
      <w:pPr>
        <w:spacing w:line="240" w:lineRule="auto"/>
      </w:pPr>
      <w:r>
        <w:separator/>
      </w:r>
    </w:p>
  </w:footnote>
  <w:footnote w:type="continuationSeparator" w:id="0">
    <w:p w14:paraId="7E64972C" w14:textId="77777777" w:rsidR="00BF06EB" w:rsidRDefault="00BF06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6D44FE"/>
    <w:multiLevelType w:val="multilevel"/>
    <w:tmpl w:val="2FA08F0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CCD"/>
    <w:rsid w:val="00B85AE4"/>
    <w:rsid w:val="00BF06EB"/>
    <w:rsid w:val="00F92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4C11A"/>
  <w15:docId w15:val="{95C26BE5-69D0-4324-9AD9-3C2DA6F2D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46</Pages>
  <Words>686</Words>
  <Characters>3916</Characters>
  <Application>Microsoft Office Word</Application>
  <DocSecurity>0</DocSecurity>
  <Lines>32</Lines>
  <Paragraphs>9</Paragraphs>
  <ScaleCrop>false</ScaleCrop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Aayush</dc:creator>
  <cp:lastModifiedBy>Aayush</cp:lastModifiedBy>
  <cp:revision>2</cp:revision>
  <dcterms:created xsi:type="dcterms:W3CDTF">2021-06-11T16:27:00Z</dcterms:created>
  <dcterms:modified xsi:type="dcterms:W3CDTF">2021-06-11T16:27:00Z</dcterms:modified>
</cp:coreProperties>
</file>
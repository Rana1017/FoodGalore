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F2123A" w14:textId="5BE2C5A3" w:rsidR="00AD651C" w:rsidRDefault="00FF7EEF" w:rsidP="00FF7EEF">
      <w:pPr>
        <w:spacing w:after="200"/>
        <w:rPr>
          <w:rFonts w:ascii="Times New Roman" w:eastAsia="Times New Roman" w:hAnsi="Times New Roman" w:cs="Times New Roman"/>
          <w:b/>
          <w:color w:val="548DD4"/>
          <w:sz w:val="96"/>
          <w:szCs w:val="96"/>
        </w:rPr>
      </w:pPr>
      <w:r>
        <w:rPr>
          <w:b/>
          <w:sz w:val="90"/>
          <w:szCs w:val="90"/>
        </w:rPr>
        <w:t xml:space="preserve"> </w:t>
      </w:r>
      <w:r w:rsidR="00DC3997">
        <w:rPr>
          <w:rFonts w:ascii="Times New Roman" w:eastAsia="Times New Roman" w:hAnsi="Times New Roman" w:cs="Times New Roman"/>
          <w:b/>
          <w:color w:val="548DD4"/>
          <w:sz w:val="96"/>
          <w:szCs w:val="96"/>
        </w:rPr>
        <w:t>FINAL PORTFOLIO</w:t>
      </w:r>
    </w:p>
    <w:p w14:paraId="35B231FC" w14:textId="7176FF92" w:rsidR="00AD651C" w:rsidRDefault="002E2440">
      <w:pPr>
        <w:spacing w:after="200"/>
        <w:jc w:val="center"/>
        <w:rPr>
          <w:rFonts w:ascii="Times New Roman" w:eastAsia="Times New Roman" w:hAnsi="Times New Roman" w:cs="Times New Roman"/>
          <w:color w:val="1F497D"/>
          <w:sz w:val="52"/>
          <w:szCs w:val="52"/>
        </w:rPr>
      </w:pPr>
      <w:r>
        <w:rPr>
          <w:rFonts w:ascii="Times New Roman" w:eastAsia="Times New Roman" w:hAnsi="Times New Roman" w:cs="Times New Roman"/>
          <w:color w:val="1F497D"/>
          <w:sz w:val="52"/>
          <w:szCs w:val="52"/>
        </w:rPr>
        <w:t>The Misfits</w:t>
      </w:r>
    </w:p>
    <w:p w14:paraId="10344E24" w14:textId="77777777" w:rsidR="00AD651C" w:rsidRDefault="00AD651C">
      <w:pPr>
        <w:spacing w:after="200"/>
        <w:jc w:val="center"/>
        <w:rPr>
          <w:rFonts w:ascii="Times New Roman" w:eastAsia="Times New Roman" w:hAnsi="Times New Roman" w:cs="Times New Roman"/>
          <w:color w:val="1F497D"/>
          <w:sz w:val="52"/>
          <w:szCs w:val="52"/>
        </w:rPr>
      </w:pPr>
    </w:p>
    <w:p w14:paraId="41A67A65" w14:textId="363837CB" w:rsidR="00AD651C" w:rsidRDefault="00751727">
      <w:pPr>
        <w:spacing w:after="200"/>
        <w:jc w:val="center"/>
        <w:rPr>
          <w:rFonts w:ascii="Times New Roman" w:eastAsia="Times New Roman" w:hAnsi="Times New Roman" w:cs="Times New Roman"/>
          <w:b/>
          <w:color w:val="1F497D"/>
          <w:sz w:val="72"/>
          <w:szCs w:val="72"/>
        </w:rPr>
      </w:pPr>
      <w:r>
        <w:rPr>
          <w:rFonts w:ascii="Times New Roman" w:eastAsia="Times New Roman" w:hAnsi="Times New Roman" w:cs="Times New Roman"/>
          <w:b/>
          <w:color w:val="1F497D"/>
          <w:sz w:val="72"/>
          <w:szCs w:val="72"/>
        </w:rPr>
        <w:t>FOOD GALORE</w:t>
      </w:r>
    </w:p>
    <w:p w14:paraId="2AB23AD3" w14:textId="77777777" w:rsidR="00AD651C" w:rsidRDefault="00AD651C">
      <w:pPr>
        <w:spacing w:after="200"/>
        <w:jc w:val="center"/>
        <w:rPr>
          <w:rFonts w:ascii="Times New Roman" w:eastAsia="Times New Roman" w:hAnsi="Times New Roman" w:cs="Times New Roman"/>
          <w:b/>
          <w:color w:val="1F497D"/>
          <w:sz w:val="36"/>
          <w:szCs w:val="36"/>
        </w:rPr>
      </w:pPr>
    </w:p>
    <w:p w14:paraId="12878B18" w14:textId="77777777" w:rsidR="00AD651C" w:rsidRDefault="00DC3997">
      <w:pPr>
        <w:spacing w:after="200"/>
        <w:jc w:val="center"/>
        <w:rPr>
          <w:rFonts w:ascii="Times New Roman" w:eastAsia="Times New Roman" w:hAnsi="Times New Roman" w:cs="Times New Roman"/>
          <w:b/>
          <w:color w:val="1F497D"/>
          <w:sz w:val="36"/>
          <w:szCs w:val="36"/>
        </w:rPr>
      </w:pPr>
      <w:r>
        <w:rPr>
          <w:rFonts w:ascii="Times New Roman" w:eastAsia="Times New Roman" w:hAnsi="Times New Roman" w:cs="Times New Roman"/>
          <w:b/>
          <w:color w:val="1F497D"/>
          <w:sz w:val="36"/>
          <w:szCs w:val="36"/>
        </w:rPr>
        <w:t>Team Members:</w:t>
      </w:r>
    </w:p>
    <w:p w14:paraId="74EFD468" w14:textId="77777777" w:rsidR="00AD651C" w:rsidRDefault="00DC3997">
      <w:pPr>
        <w:spacing w:after="200"/>
        <w:jc w:val="center"/>
        <w:rPr>
          <w:rFonts w:ascii="Times New Roman" w:eastAsia="Times New Roman" w:hAnsi="Times New Roman" w:cs="Times New Roman"/>
          <w:b/>
          <w:color w:val="1F497D"/>
          <w:sz w:val="36"/>
          <w:szCs w:val="36"/>
        </w:rPr>
      </w:pPr>
      <w:r>
        <w:rPr>
          <w:rFonts w:ascii="Times New Roman" w:eastAsia="Times New Roman" w:hAnsi="Times New Roman" w:cs="Times New Roman"/>
          <w:b/>
          <w:color w:val="1F497D"/>
          <w:sz w:val="36"/>
          <w:szCs w:val="36"/>
        </w:rPr>
        <w:t>Aayush Lal Rajbhandari c7227239</w:t>
      </w:r>
    </w:p>
    <w:p w14:paraId="2FB49EEE" w14:textId="218C235C" w:rsidR="00AD651C" w:rsidRDefault="00AB7E34">
      <w:pPr>
        <w:spacing w:after="200"/>
        <w:jc w:val="center"/>
        <w:rPr>
          <w:rFonts w:ascii="Times New Roman" w:eastAsia="Times New Roman" w:hAnsi="Times New Roman" w:cs="Times New Roman"/>
          <w:b/>
          <w:color w:val="1F497D"/>
          <w:sz w:val="36"/>
          <w:szCs w:val="36"/>
        </w:rPr>
      </w:pPr>
      <w:r>
        <w:rPr>
          <w:rFonts w:ascii="Times New Roman" w:eastAsia="Times New Roman" w:hAnsi="Times New Roman" w:cs="Times New Roman"/>
          <w:b/>
          <w:color w:val="1F497D"/>
          <w:sz w:val="36"/>
          <w:szCs w:val="36"/>
        </w:rPr>
        <w:t>Aman kumar Shrestha c</w:t>
      </w:r>
      <w:r w:rsidR="00DC3997">
        <w:rPr>
          <w:rFonts w:ascii="Times New Roman" w:eastAsia="Times New Roman" w:hAnsi="Times New Roman" w:cs="Times New Roman"/>
          <w:b/>
          <w:color w:val="1F497D"/>
          <w:sz w:val="36"/>
          <w:szCs w:val="36"/>
        </w:rPr>
        <w:t>7227255</w:t>
      </w:r>
    </w:p>
    <w:p w14:paraId="3F41E1C2" w14:textId="6D0F6E28" w:rsidR="00AD651C" w:rsidRDefault="00DC3997">
      <w:pPr>
        <w:spacing w:after="200"/>
        <w:jc w:val="center"/>
        <w:rPr>
          <w:rFonts w:ascii="Times New Roman" w:eastAsia="Times New Roman" w:hAnsi="Times New Roman" w:cs="Times New Roman"/>
          <w:b/>
          <w:color w:val="1F497D"/>
          <w:sz w:val="36"/>
          <w:szCs w:val="36"/>
        </w:rPr>
      </w:pPr>
      <w:r>
        <w:rPr>
          <w:rFonts w:ascii="Times New Roman" w:eastAsia="Times New Roman" w:hAnsi="Times New Roman" w:cs="Times New Roman"/>
          <w:b/>
          <w:color w:val="1F497D"/>
          <w:sz w:val="36"/>
          <w:szCs w:val="36"/>
        </w:rPr>
        <w:t>Pratiksha Mana</w:t>
      </w:r>
      <w:r w:rsidR="00AB7E34">
        <w:rPr>
          <w:rFonts w:ascii="Times New Roman" w:eastAsia="Times New Roman" w:hAnsi="Times New Roman" w:cs="Times New Roman"/>
          <w:b/>
          <w:color w:val="1F497D"/>
          <w:sz w:val="36"/>
          <w:szCs w:val="36"/>
        </w:rPr>
        <w:t>n</w:t>
      </w:r>
      <w:r>
        <w:rPr>
          <w:rFonts w:ascii="Times New Roman" w:eastAsia="Times New Roman" w:hAnsi="Times New Roman" w:cs="Times New Roman"/>
          <w:b/>
          <w:color w:val="1F497D"/>
          <w:sz w:val="36"/>
          <w:szCs w:val="36"/>
        </w:rPr>
        <w:t>dhar</w:t>
      </w:r>
      <w:r w:rsidR="00D67799">
        <w:rPr>
          <w:rFonts w:ascii="Times New Roman" w:eastAsia="Times New Roman" w:hAnsi="Times New Roman" w:cs="Times New Roman"/>
          <w:b/>
          <w:color w:val="1F497D"/>
          <w:sz w:val="36"/>
          <w:szCs w:val="36"/>
        </w:rPr>
        <w:t xml:space="preserve"> c7229</w:t>
      </w:r>
      <w:r w:rsidR="00AB7E34">
        <w:rPr>
          <w:rFonts w:ascii="Times New Roman" w:eastAsia="Times New Roman" w:hAnsi="Times New Roman" w:cs="Times New Roman"/>
          <w:b/>
          <w:color w:val="1F497D"/>
          <w:sz w:val="36"/>
          <w:szCs w:val="36"/>
        </w:rPr>
        <w:t>147</w:t>
      </w:r>
    </w:p>
    <w:p w14:paraId="5D7EAC63" w14:textId="1189D61C" w:rsidR="00AD651C" w:rsidRDefault="00AB7E34">
      <w:pPr>
        <w:spacing w:after="200"/>
        <w:jc w:val="center"/>
        <w:rPr>
          <w:rFonts w:ascii="Times New Roman" w:eastAsia="Times New Roman" w:hAnsi="Times New Roman" w:cs="Times New Roman"/>
          <w:b/>
          <w:color w:val="1F497D"/>
          <w:sz w:val="36"/>
          <w:szCs w:val="36"/>
        </w:rPr>
      </w:pPr>
      <w:r>
        <w:rPr>
          <w:rFonts w:ascii="Times New Roman" w:eastAsia="Times New Roman" w:hAnsi="Times New Roman" w:cs="Times New Roman"/>
          <w:b/>
          <w:color w:val="1F497D"/>
          <w:sz w:val="36"/>
          <w:szCs w:val="36"/>
        </w:rPr>
        <w:t>Sanjee</w:t>
      </w:r>
      <w:r w:rsidR="00DC3997">
        <w:rPr>
          <w:rFonts w:ascii="Times New Roman" w:eastAsia="Times New Roman" w:hAnsi="Times New Roman" w:cs="Times New Roman"/>
          <w:b/>
          <w:color w:val="1F497D"/>
          <w:sz w:val="36"/>
          <w:szCs w:val="36"/>
        </w:rPr>
        <w:t>v Lamsal c7227</w:t>
      </w:r>
      <w:r w:rsidR="00CB30B0">
        <w:rPr>
          <w:rFonts w:ascii="Times New Roman" w:eastAsia="Times New Roman" w:hAnsi="Times New Roman" w:cs="Times New Roman"/>
          <w:b/>
          <w:color w:val="1F497D"/>
          <w:sz w:val="36"/>
          <w:szCs w:val="36"/>
        </w:rPr>
        <w:t>2</w:t>
      </w:r>
      <w:r w:rsidR="00DC3997">
        <w:rPr>
          <w:rFonts w:ascii="Times New Roman" w:eastAsia="Times New Roman" w:hAnsi="Times New Roman" w:cs="Times New Roman"/>
          <w:b/>
          <w:color w:val="1F497D"/>
          <w:sz w:val="36"/>
          <w:szCs w:val="36"/>
        </w:rPr>
        <w:t>03</w:t>
      </w:r>
    </w:p>
    <w:p w14:paraId="5FA834CB" w14:textId="77777777" w:rsidR="00AD651C" w:rsidRDefault="00DC3997">
      <w:pPr>
        <w:spacing w:after="200"/>
        <w:jc w:val="center"/>
        <w:rPr>
          <w:rFonts w:ascii="Times New Roman" w:eastAsia="Times New Roman" w:hAnsi="Times New Roman" w:cs="Times New Roman"/>
          <w:b/>
          <w:color w:val="1F497D"/>
          <w:sz w:val="36"/>
          <w:szCs w:val="36"/>
        </w:rPr>
      </w:pPr>
      <w:r>
        <w:rPr>
          <w:rFonts w:ascii="Times New Roman" w:eastAsia="Times New Roman" w:hAnsi="Times New Roman" w:cs="Times New Roman"/>
          <w:b/>
          <w:color w:val="1F497D"/>
          <w:sz w:val="36"/>
          <w:szCs w:val="36"/>
        </w:rPr>
        <w:t>Top Bahadur Rana c7227240</w:t>
      </w:r>
    </w:p>
    <w:p w14:paraId="52FE3FFD" w14:textId="77777777" w:rsidR="00AD651C" w:rsidRDefault="00AD651C">
      <w:pPr>
        <w:spacing w:after="200"/>
        <w:jc w:val="center"/>
        <w:rPr>
          <w:rFonts w:ascii="Times New Roman" w:eastAsia="Times New Roman" w:hAnsi="Times New Roman" w:cs="Times New Roman"/>
          <w:b/>
          <w:color w:val="1F497D"/>
          <w:sz w:val="36"/>
          <w:szCs w:val="36"/>
        </w:rPr>
      </w:pPr>
    </w:p>
    <w:p w14:paraId="7EE9AA7E" w14:textId="77777777" w:rsidR="00AD651C" w:rsidRDefault="00AD651C">
      <w:pPr>
        <w:spacing w:after="200"/>
        <w:jc w:val="center"/>
        <w:rPr>
          <w:rFonts w:ascii="Times New Roman" w:eastAsia="Times New Roman" w:hAnsi="Times New Roman" w:cs="Times New Roman"/>
          <w:b/>
          <w:color w:val="1F497D"/>
          <w:sz w:val="36"/>
          <w:szCs w:val="36"/>
        </w:rPr>
      </w:pPr>
    </w:p>
    <w:p w14:paraId="653E9EF4" w14:textId="77777777" w:rsidR="00AD651C" w:rsidRDefault="00AD651C">
      <w:pPr>
        <w:spacing w:after="200"/>
        <w:jc w:val="center"/>
        <w:rPr>
          <w:rFonts w:ascii="Times New Roman" w:eastAsia="Times New Roman" w:hAnsi="Times New Roman" w:cs="Times New Roman"/>
          <w:b/>
          <w:color w:val="1F497D"/>
          <w:sz w:val="36"/>
          <w:szCs w:val="36"/>
        </w:rPr>
      </w:pPr>
    </w:p>
    <w:p w14:paraId="2E64E829" w14:textId="77777777" w:rsidR="00AD651C" w:rsidRDefault="00AD651C">
      <w:pPr>
        <w:spacing w:after="200"/>
        <w:jc w:val="center"/>
        <w:rPr>
          <w:rFonts w:ascii="Times New Roman" w:eastAsia="Times New Roman" w:hAnsi="Times New Roman" w:cs="Times New Roman"/>
          <w:b/>
          <w:color w:val="1F497D"/>
          <w:sz w:val="36"/>
          <w:szCs w:val="36"/>
        </w:rPr>
      </w:pPr>
    </w:p>
    <w:p w14:paraId="702B277C" w14:textId="77777777" w:rsidR="00AD651C" w:rsidRDefault="00AD651C">
      <w:pPr>
        <w:spacing w:after="200"/>
        <w:jc w:val="center"/>
        <w:rPr>
          <w:rFonts w:ascii="Times New Roman" w:eastAsia="Times New Roman" w:hAnsi="Times New Roman" w:cs="Times New Roman"/>
          <w:b/>
          <w:color w:val="1F497D"/>
          <w:sz w:val="36"/>
          <w:szCs w:val="36"/>
        </w:rPr>
      </w:pPr>
    </w:p>
    <w:p w14:paraId="4296C1E6" w14:textId="77777777" w:rsidR="00AD651C" w:rsidRDefault="00AD651C">
      <w:pPr>
        <w:spacing w:after="200"/>
        <w:jc w:val="center"/>
        <w:rPr>
          <w:rFonts w:ascii="Times New Roman" w:eastAsia="Times New Roman" w:hAnsi="Times New Roman" w:cs="Times New Roman"/>
          <w:b/>
          <w:color w:val="1F497D"/>
          <w:sz w:val="36"/>
          <w:szCs w:val="36"/>
        </w:rPr>
      </w:pPr>
    </w:p>
    <w:p w14:paraId="2C996627" w14:textId="77777777" w:rsidR="00AD651C" w:rsidRDefault="00AD651C">
      <w:pPr>
        <w:spacing w:after="200"/>
        <w:jc w:val="center"/>
        <w:rPr>
          <w:rFonts w:ascii="Times New Roman" w:eastAsia="Times New Roman" w:hAnsi="Times New Roman" w:cs="Times New Roman"/>
          <w:b/>
          <w:color w:val="1F497D"/>
          <w:sz w:val="36"/>
          <w:szCs w:val="36"/>
        </w:rPr>
      </w:pPr>
    </w:p>
    <w:p w14:paraId="13F0B898" w14:textId="77777777" w:rsidR="00AD651C" w:rsidRDefault="00DC3997">
      <w:pPr>
        <w:spacing w:after="200"/>
        <w:jc w:val="center"/>
        <w:rPr>
          <w:rFonts w:ascii="Times New Roman" w:eastAsia="Times New Roman" w:hAnsi="Times New Roman" w:cs="Times New Roman"/>
          <w:b/>
          <w:color w:val="4F81BD"/>
          <w:sz w:val="32"/>
          <w:szCs w:val="32"/>
        </w:rPr>
      </w:pPr>
      <w:r>
        <w:rPr>
          <w:rFonts w:ascii="Times New Roman" w:eastAsia="Times New Roman" w:hAnsi="Times New Roman" w:cs="Times New Roman"/>
          <w:b/>
          <w:color w:val="4F81BD"/>
          <w:sz w:val="32"/>
          <w:szCs w:val="32"/>
        </w:rPr>
        <w:lastRenderedPageBreak/>
        <w:t>TABLE OF CONTENT</w:t>
      </w:r>
    </w:p>
    <w:p w14:paraId="14E64B34" w14:textId="56578FE1" w:rsidR="00AD651C" w:rsidRDefault="00BA0A5A">
      <w:pPr>
        <w:spacing w:after="200"/>
        <w:jc w:val="center"/>
        <w:rPr>
          <w:rFonts w:ascii="Times New Roman" w:eastAsia="Times New Roman" w:hAnsi="Times New Roman" w:cs="Times New Roman"/>
          <w:b/>
          <w:color w:val="1F497D"/>
          <w:sz w:val="36"/>
          <w:szCs w:val="36"/>
        </w:rPr>
      </w:pPr>
      <w:r>
        <w:rPr>
          <w:rFonts w:ascii="Times New Roman" w:eastAsia="Times New Roman" w:hAnsi="Times New Roman" w:cs="Times New Roman"/>
          <w:b/>
          <w:noProof/>
          <w:color w:val="1F497D"/>
          <w:sz w:val="36"/>
          <w:szCs w:val="36"/>
          <w:lang w:eastAsia="en-GB" w:bidi="ne-NP"/>
        </w:rPr>
        <mc:AlternateContent>
          <mc:Choice Requires="wpg">
            <w:drawing>
              <wp:inline distT="0" distB="0" distL="0" distR="0" wp14:anchorId="78379DE6" wp14:editId="27557F8F">
                <wp:extent cx="7300916" cy="5735486"/>
                <wp:effectExtent l="0" t="0" r="0" b="0"/>
                <wp:docPr id="1" name="Group 1"/>
                <wp:cNvGraphicFramePr/>
                <a:graphic xmlns:a="http://schemas.openxmlformats.org/drawingml/2006/main">
                  <a:graphicData uri="http://schemas.microsoft.com/office/word/2010/wordprocessingGroup">
                    <wpg:wgp>
                      <wpg:cNvGrpSpPr/>
                      <wpg:grpSpPr>
                        <a:xfrm>
                          <a:off x="0" y="0"/>
                          <a:ext cx="7300916" cy="5735486"/>
                          <a:chOff x="0" y="2899"/>
                          <a:chExt cx="7651318" cy="6012377"/>
                        </a:xfrm>
                      </wpg:grpSpPr>
                      <wps:wsp>
                        <wps:cNvPr id="2" name="Rectangle 2"/>
                        <wps:cNvSpPr/>
                        <wps:spPr>
                          <a:xfrm>
                            <a:off x="1108018" y="77626"/>
                            <a:ext cx="6543300" cy="5937650"/>
                          </a:xfrm>
                          <a:prstGeom prst="rect">
                            <a:avLst/>
                          </a:prstGeom>
                          <a:noFill/>
                          <a:ln>
                            <a:noFill/>
                          </a:ln>
                        </wps:spPr>
                        <wps:txbx>
                          <w:txbxContent>
                            <w:p w14:paraId="76CC28DD"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3" name="Straight Arrow Connector 3"/>
                        <wps:cNvCnPr/>
                        <wps:spPr>
                          <a:xfrm>
                            <a:off x="0" y="2899"/>
                            <a:ext cx="6543304" cy="0"/>
                          </a:xfrm>
                          <a:prstGeom prst="straightConnector1">
                            <a:avLst/>
                          </a:prstGeom>
                          <a:solidFill>
                            <a:schemeClr val="accent1"/>
                          </a:solidFill>
                          <a:ln w="25400" cap="flat" cmpd="sng">
                            <a:solidFill>
                              <a:schemeClr val="accent1"/>
                            </a:solidFill>
                            <a:prstDash val="solid"/>
                            <a:round/>
                            <a:headEnd type="none" w="sm" len="sm"/>
                            <a:tailEnd type="none" w="sm" len="sm"/>
                          </a:ln>
                        </wps:spPr>
                        <wps:bodyPr/>
                      </wps:wsp>
                      <wps:wsp>
                        <wps:cNvPr id="4" name="Rectangle 4"/>
                        <wps:cNvSpPr/>
                        <wps:spPr>
                          <a:xfrm>
                            <a:off x="0" y="2899"/>
                            <a:ext cx="1315163" cy="5931864"/>
                          </a:xfrm>
                          <a:prstGeom prst="rect">
                            <a:avLst/>
                          </a:prstGeom>
                          <a:noFill/>
                          <a:ln>
                            <a:noFill/>
                          </a:ln>
                        </wps:spPr>
                        <wps:txbx>
                          <w:txbxContent>
                            <w:p w14:paraId="272B68FF"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5" name="Text Box 5"/>
                        <wps:cNvSpPr txBox="1"/>
                        <wps:spPr>
                          <a:xfrm>
                            <a:off x="0" y="2899"/>
                            <a:ext cx="1577179" cy="5931864"/>
                          </a:xfrm>
                          <a:prstGeom prst="rect">
                            <a:avLst/>
                          </a:prstGeom>
                          <a:noFill/>
                          <a:ln>
                            <a:noFill/>
                          </a:ln>
                        </wps:spPr>
                        <wps:txbx>
                          <w:txbxContent>
                            <w:p w14:paraId="70DDEC0F" w14:textId="17C14007" w:rsidR="00DF1F0C" w:rsidRDefault="00DF1F0C">
                              <w:pPr>
                                <w:spacing w:line="215" w:lineRule="auto"/>
                                <w:textDirection w:val="btLr"/>
                              </w:pPr>
                              <w:r>
                                <w:rPr>
                                  <w:rFonts w:ascii="Calibri" w:eastAsia="Calibri" w:hAnsi="Calibri" w:cs="Calibri"/>
                                  <w:color w:val="000000"/>
                                  <w:sz w:val="50"/>
                                </w:rPr>
                                <w:t>1. Project Planning</w:t>
                              </w:r>
                            </w:p>
                          </w:txbxContent>
                        </wps:txbx>
                        <wps:bodyPr spcFirstLastPara="1" wrap="square" lIns="95250" tIns="95250" rIns="95250" bIns="95250" anchor="t" anchorCtr="0">
                          <a:noAutofit/>
                        </wps:bodyPr>
                      </wps:wsp>
                      <wps:wsp>
                        <wps:cNvPr id="6" name="Rectangle 6"/>
                        <wps:cNvSpPr/>
                        <wps:spPr>
                          <a:xfrm>
                            <a:off x="1396347" y="77626"/>
                            <a:ext cx="4862882" cy="369991"/>
                          </a:xfrm>
                          <a:prstGeom prst="rect">
                            <a:avLst/>
                          </a:prstGeom>
                          <a:noFill/>
                          <a:ln>
                            <a:noFill/>
                          </a:ln>
                        </wps:spPr>
                        <wps:txbx>
                          <w:txbxContent>
                            <w:p w14:paraId="38091AF1"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7" name="Text Box 7"/>
                        <wps:cNvSpPr txBox="1"/>
                        <wps:spPr>
                          <a:xfrm>
                            <a:off x="1396347" y="77626"/>
                            <a:ext cx="4862882" cy="369991"/>
                          </a:xfrm>
                          <a:prstGeom prst="rect">
                            <a:avLst/>
                          </a:prstGeom>
                          <a:noFill/>
                          <a:ln>
                            <a:noFill/>
                          </a:ln>
                        </wps:spPr>
                        <wps:txbx>
                          <w:txbxContent>
                            <w:p w14:paraId="5D099CF5" w14:textId="15EF72DF" w:rsidR="00DF1F0C" w:rsidRDefault="00DF1F0C">
                              <w:pPr>
                                <w:spacing w:line="215" w:lineRule="auto"/>
                                <w:textDirection w:val="btLr"/>
                              </w:pPr>
                              <w:r>
                                <w:rPr>
                                  <w:rFonts w:ascii="Calibri" w:eastAsia="Calibri" w:hAnsi="Calibri" w:cs="Calibri"/>
                                  <w:color w:val="000000"/>
                                  <w:sz w:val="32"/>
                                </w:rPr>
                                <w:t>a. Project Charter V1                               pg 5-6                          pg 5</w:t>
                              </w:r>
                            </w:p>
                          </w:txbxContent>
                        </wps:txbx>
                        <wps:bodyPr spcFirstLastPara="1" wrap="square" lIns="60950" tIns="60950" rIns="60950" bIns="60950" anchor="t" anchorCtr="0">
                          <a:noAutofit/>
                        </wps:bodyPr>
                      </wps:wsp>
                      <wps:wsp>
                        <wps:cNvPr id="8" name="Straight Arrow Connector 8"/>
                        <wps:cNvCnPr/>
                        <wps:spPr>
                          <a:xfrm>
                            <a:off x="1315163" y="447618"/>
                            <a:ext cx="4329826"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9" name="Rectangle 9"/>
                        <wps:cNvSpPr/>
                        <wps:spPr>
                          <a:xfrm>
                            <a:off x="1396347" y="522345"/>
                            <a:ext cx="4931082" cy="333344"/>
                          </a:xfrm>
                          <a:prstGeom prst="rect">
                            <a:avLst/>
                          </a:prstGeom>
                          <a:noFill/>
                          <a:ln>
                            <a:noFill/>
                          </a:ln>
                        </wps:spPr>
                        <wps:txbx>
                          <w:txbxContent>
                            <w:p w14:paraId="61C44AF0"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0" name="Text Box 10"/>
                        <wps:cNvSpPr txBox="1"/>
                        <wps:spPr>
                          <a:xfrm>
                            <a:off x="1396347" y="522345"/>
                            <a:ext cx="4931082" cy="333344"/>
                          </a:xfrm>
                          <a:prstGeom prst="rect">
                            <a:avLst/>
                          </a:prstGeom>
                          <a:noFill/>
                          <a:ln>
                            <a:noFill/>
                          </a:ln>
                        </wps:spPr>
                        <wps:txbx>
                          <w:txbxContent>
                            <w:p w14:paraId="2297D6CA" w14:textId="29EAA41E" w:rsidR="00DF1F0C" w:rsidRDefault="00DF1F0C">
                              <w:pPr>
                                <w:spacing w:line="215" w:lineRule="auto"/>
                                <w:textDirection w:val="btLr"/>
                              </w:pPr>
                              <w:r>
                                <w:rPr>
                                  <w:rFonts w:ascii="Calibri" w:eastAsia="Calibri" w:hAnsi="Calibri" w:cs="Calibri"/>
                                  <w:color w:val="000000"/>
                                  <w:sz w:val="32"/>
                                </w:rPr>
                                <w:t>b. Project Charter V2                              pg  7-8</w:t>
                              </w:r>
                            </w:p>
                          </w:txbxContent>
                        </wps:txbx>
                        <wps:bodyPr spcFirstLastPara="1" wrap="square" lIns="60950" tIns="60950" rIns="60950" bIns="60950" anchor="t" anchorCtr="0">
                          <a:noAutofit/>
                        </wps:bodyPr>
                      </wps:wsp>
                      <wps:wsp>
                        <wps:cNvPr id="11" name="Straight Arrow Connector 11"/>
                        <wps:cNvCnPr/>
                        <wps:spPr>
                          <a:xfrm>
                            <a:off x="1315163" y="855690"/>
                            <a:ext cx="4329826"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12" name="Rectangle 12"/>
                        <wps:cNvSpPr/>
                        <wps:spPr>
                          <a:xfrm>
                            <a:off x="1396347" y="930418"/>
                            <a:ext cx="1941243" cy="601362"/>
                          </a:xfrm>
                          <a:prstGeom prst="rect">
                            <a:avLst/>
                          </a:prstGeom>
                          <a:noFill/>
                          <a:ln>
                            <a:noFill/>
                          </a:ln>
                        </wps:spPr>
                        <wps:txbx>
                          <w:txbxContent>
                            <w:p w14:paraId="493EAB88"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3" name="Text Box 13"/>
                        <wps:cNvSpPr txBox="1"/>
                        <wps:spPr>
                          <a:xfrm>
                            <a:off x="1396347" y="930418"/>
                            <a:ext cx="1941243" cy="601362"/>
                          </a:xfrm>
                          <a:prstGeom prst="rect">
                            <a:avLst/>
                          </a:prstGeom>
                          <a:noFill/>
                          <a:ln>
                            <a:noFill/>
                          </a:ln>
                        </wps:spPr>
                        <wps:txbx>
                          <w:txbxContent>
                            <w:p w14:paraId="3E83A9E6" w14:textId="77777777" w:rsidR="00DF1F0C" w:rsidRDefault="00DF1F0C">
                              <w:pPr>
                                <w:spacing w:line="215" w:lineRule="auto"/>
                                <w:textDirection w:val="btLr"/>
                              </w:pPr>
                              <w:r>
                                <w:rPr>
                                  <w:rFonts w:ascii="Calibri" w:eastAsia="Calibri" w:hAnsi="Calibri" w:cs="Calibri"/>
                                  <w:color w:val="000000"/>
                                  <w:sz w:val="32"/>
                                </w:rPr>
                                <w:t xml:space="preserve">c. Belbin Analysis </w:t>
                              </w:r>
                            </w:p>
                          </w:txbxContent>
                        </wps:txbx>
                        <wps:bodyPr spcFirstLastPara="1" wrap="square" lIns="60950" tIns="60950" rIns="60950" bIns="60950" anchor="t" anchorCtr="0">
                          <a:noAutofit/>
                        </wps:bodyPr>
                      </wps:wsp>
                      <wps:wsp>
                        <wps:cNvPr id="14" name="Rectangle 14"/>
                        <wps:cNvSpPr/>
                        <wps:spPr>
                          <a:xfrm>
                            <a:off x="3418775" y="930418"/>
                            <a:ext cx="3083106" cy="779961"/>
                          </a:xfrm>
                          <a:prstGeom prst="rect">
                            <a:avLst/>
                          </a:prstGeom>
                          <a:noFill/>
                          <a:ln>
                            <a:noFill/>
                          </a:ln>
                        </wps:spPr>
                        <wps:txbx>
                          <w:txbxContent>
                            <w:p w14:paraId="5FD0855F"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5" name="Text Box 15"/>
                        <wps:cNvSpPr txBox="1"/>
                        <wps:spPr>
                          <a:xfrm>
                            <a:off x="3418775" y="930418"/>
                            <a:ext cx="3083106" cy="779961"/>
                          </a:xfrm>
                          <a:prstGeom prst="rect">
                            <a:avLst/>
                          </a:prstGeom>
                          <a:noFill/>
                          <a:ln>
                            <a:noFill/>
                          </a:ln>
                        </wps:spPr>
                        <wps:txbx>
                          <w:txbxContent>
                            <w:p w14:paraId="6599A5C4" w14:textId="76C34673" w:rsidR="00DF1F0C" w:rsidRDefault="00DF1F0C">
                              <w:pPr>
                                <w:spacing w:line="215" w:lineRule="auto"/>
                                <w:textDirection w:val="btLr"/>
                              </w:pPr>
                              <w:r>
                                <w:rPr>
                                  <w:rFonts w:ascii="Calibri" w:eastAsia="Calibri" w:hAnsi="Calibri" w:cs="Calibri"/>
                                  <w:color w:val="000000"/>
                                  <w:sz w:val="32"/>
                                </w:rPr>
                                <w:t>I. Team Belbin Analysis   pg   9-15</w:t>
                              </w:r>
                            </w:p>
                          </w:txbxContent>
                        </wps:txbx>
                        <wps:bodyPr spcFirstLastPara="1" wrap="square" lIns="60950" tIns="60950" rIns="60950" bIns="60950" anchor="t" anchorCtr="0">
                          <a:noAutofit/>
                        </wps:bodyPr>
                      </wps:wsp>
                      <wps:wsp>
                        <wps:cNvPr id="16" name="Straight Arrow Connector 16"/>
                        <wps:cNvCnPr/>
                        <wps:spPr>
                          <a:xfrm>
                            <a:off x="3327756" y="1268528"/>
                            <a:ext cx="208372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17" name="Rectangle 17"/>
                        <wps:cNvSpPr/>
                        <wps:spPr>
                          <a:xfrm>
                            <a:off x="3362098" y="1259862"/>
                            <a:ext cx="3027408" cy="426948"/>
                          </a:xfrm>
                          <a:prstGeom prst="rect">
                            <a:avLst/>
                          </a:prstGeom>
                          <a:noFill/>
                          <a:ln>
                            <a:noFill/>
                          </a:ln>
                        </wps:spPr>
                        <wps:txbx>
                          <w:txbxContent>
                            <w:p w14:paraId="0E099144"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8" name="Text Box 18"/>
                        <wps:cNvSpPr txBox="1"/>
                        <wps:spPr>
                          <a:xfrm>
                            <a:off x="3361653" y="1259825"/>
                            <a:ext cx="3705705" cy="410445"/>
                          </a:xfrm>
                          <a:prstGeom prst="rect">
                            <a:avLst/>
                          </a:prstGeom>
                          <a:noFill/>
                          <a:ln>
                            <a:noFill/>
                          </a:ln>
                        </wps:spPr>
                        <wps:txbx>
                          <w:txbxContent>
                            <w:p w14:paraId="1CD502FF" w14:textId="35BAB866" w:rsidR="00DF1F0C" w:rsidRDefault="00DF1F0C">
                              <w:pPr>
                                <w:spacing w:line="215" w:lineRule="auto"/>
                                <w:textDirection w:val="btLr"/>
                                <w:rPr>
                                  <w:rFonts w:ascii="Calibri" w:eastAsia="Calibri" w:hAnsi="Calibri" w:cs="Calibri"/>
                                  <w:color w:val="000000"/>
                                  <w:sz w:val="32"/>
                                </w:rPr>
                              </w:pPr>
                              <w:r>
                                <w:rPr>
                                  <w:rFonts w:ascii="Calibri" w:eastAsia="Calibri" w:hAnsi="Calibri" w:cs="Calibri"/>
                                  <w:color w:val="000000"/>
                                  <w:sz w:val="32"/>
                                </w:rPr>
                                <w:t>II. Individual Belbin Analysis pg 15-19</w:t>
                              </w:r>
                            </w:p>
                            <w:p w14:paraId="026C535D" w14:textId="4EAFF9B4" w:rsidR="00DF1F0C" w:rsidRDefault="00DF1F0C" w:rsidP="00BA0A5A">
                              <w:pPr>
                                <w:pStyle w:val="ListParagraph"/>
                                <w:numPr>
                                  <w:ilvl w:val="0"/>
                                  <w:numId w:val="2"/>
                                </w:numPr>
                                <w:spacing w:line="215" w:lineRule="auto"/>
                                <w:textDirection w:val="btLr"/>
                              </w:pPr>
                              <w:r>
                                <w:t>M</w:t>
                              </w:r>
                            </w:p>
                          </w:txbxContent>
                        </wps:txbx>
                        <wps:bodyPr spcFirstLastPara="1" wrap="square" lIns="60950" tIns="60950" rIns="60950" bIns="60950" anchor="t" anchorCtr="0">
                          <a:noAutofit/>
                        </wps:bodyPr>
                      </wps:wsp>
                      <wps:wsp>
                        <wps:cNvPr id="19" name="Straight Arrow Connector 19"/>
                        <wps:cNvCnPr/>
                        <wps:spPr>
                          <a:xfrm>
                            <a:off x="1287409" y="1515594"/>
                            <a:ext cx="4329826"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20" name="Rectangle 20"/>
                        <wps:cNvSpPr/>
                        <wps:spPr>
                          <a:xfrm>
                            <a:off x="1369129" y="1684060"/>
                            <a:ext cx="1972687" cy="899286"/>
                          </a:xfrm>
                          <a:prstGeom prst="rect">
                            <a:avLst/>
                          </a:prstGeom>
                          <a:noFill/>
                          <a:ln>
                            <a:noFill/>
                          </a:ln>
                        </wps:spPr>
                        <wps:txbx>
                          <w:txbxContent>
                            <w:p w14:paraId="72D8F21B"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21" name="Text Box 21"/>
                        <wps:cNvSpPr txBox="1"/>
                        <wps:spPr>
                          <a:xfrm>
                            <a:off x="1369129" y="1684060"/>
                            <a:ext cx="1972687" cy="899286"/>
                          </a:xfrm>
                          <a:prstGeom prst="rect">
                            <a:avLst/>
                          </a:prstGeom>
                          <a:noFill/>
                          <a:ln>
                            <a:noFill/>
                          </a:ln>
                        </wps:spPr>
                        <wps:txbx>
                          <w:txbxContent>
                            <w:p w14:paraId="5954ED75" w14:textId="77777777" w:rsidR="00DF1F0C" w:rsidRDefault="00DF1F0C">
                              <w:pPr>
                                <w:spacing w:line="215" w:lineRule="auto"/>
                                <w:textDirection w:val="btLr"/>
                              </w:pPr>
                              <w:r>
                                <w:rPr>
                                  <w:rFonts w:ascii="Calibri" w:eastAsia="Calibri" w:hAnsi="Calibri" w:cs="Calibri"/>
                                  <w:color w:val="000000"/>
                                  <w:sz w:val="32"/>
                                </w:rPr>
                                <w:t>d.Skills Audit</w:t>
                              </w:r>
                            </w:p>
                          </w:txbxContent>
                        </wps:txbx>
                        <wps:bodyPr spcFirstLastPara="1" wrap="square" lIns="60950" tIns="60950" rIns="60950" bIns="60950" anchor="t" anchorCtr="0">
                          <a:noAutofit/>
                        </wps:bodyPr>
                      </wps:wsp>
                      <wps:wsp>
                        <wps:cNvPr id="23" name="Text Box 23"/>
                        <wps:cNvSpPr txBox="1"/>
                        <wps:spPr>
                          <a:xfrm>
                            <a:off x="3384989" y="1648400"/>
                            <a:ext cx="3702037" cy="359396"/>
                          </a:xfrm>
                          <a:prstGeom prst="rect">
                            <a:avLst/>
                          </a:prstGeom>
                          <a:noFill/>
                          <a:ln>
                            <a:noFill/>
                          </a:ln>
                        </wps:spPr>
                        <wps:txbx>
                          <w:txbxContent>
                            <w:p w14:paraId="15A59C4E" w14:textId="711A098D" w:rsidR="00DF1F0C" w:rsidRDefault="00DF1F0C">
                              <w:pPr>
                                <w:spacing w:line="215" w:lineRule="auto"/>
                                <w:textDirection w:val="btLr"/>
                              </w:pPr>
                              <w:r>
                                <w:rPr>
                                  <w:rFonts w:ascii="Calibri" w:eastAsia="Calibri" w:hAnsi="Calibri" w:cs="Calibri"/>
                                  <w:color w:val="000000"/>
                                  <w:sz w:val="32"/>
                                </w:rPr>
                                <w:t xml:space="preserve"> I. Team Skills Audit                  pg 20-21</w:t>
                              </w:r>
                            </w:p>
                          </w:txbxContent>
                        </wps:txbx>
                        <wps:bodyPr spcFirstLastPara="1" wrap="square" lIns="60950" tIns="60950" rIns="60950" bIns="60950" anchor="t" anchorCtr="0">
                          <a:noAutofit/>
                        </wps:bodyPr>
                      </wps:wsp>
                      <wps:wsp>
                        <wps:cNvPr id="24" name="Straight Arrow Connector 24"/>
                        <wps:cNvCnPr/>
                        <wps:spPr>
                          <a:xfrm>
                            <a:off x="3322776" y="1836346"/>
                            <a:ext cx="208372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25" name="Rectangle 25"/>
                        <wps:cNvSpPr/>
                        <wps:spPr>
                          <a:xfrm>
                            <a:off x="3422463" y="1955321"/>
                            <a:ext cx="2983108" cy="629131"/>
                          </a:xfrm>
                          <a:prstGeom prst="rect">
                            <a:avLst/>
                          </a:prstGeom>
                          <a:noFill/>
                          <a:ln>
                            <a:noFill/>
                          </a:ln>
                        </wps:spPr>
                        <wps:txbx>
                          <w:txbxContent>
                            <w:p w14:paraId="392F98C3"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26" name="Text Box 26"/>
                        <wps:cNvSpPr txBox="1"/>
                        <wps:spPr>
                          <a:xfrm>
                            <a:off x="3422311" y="1955264"/>
                            <a:ext cx="3445404" cy="629131"/>
                          </a:xfrm>
                          <a:prstGeom prst="rect">
                            <a:avLst/>
                          </a:prstGeom>
                          <a:noFill/>
                          <a:ln>
                            <a:noFill/>
                          </a:ln>
                        </wps:spPr>
                        <wps:txbx>
                          <w:txbxContent>
                            <w:p w14:paraId="291DBD82" w14:textId="4581E9B5" w:rsidR="00DF1F0C" w:rsidRDefault="00DF1F0C">
                              <w:pPr>
                                <w:spacing w:line="215" w:lineRule="auto"/>
                                <w:textDirection w:val="btLr"/>
                              </w:pPr>
                              <w:r>
                                <w:rPr>
                                  <w:rFonts w:ascii="Calibri" w:eastAsia="Calibri" w:hAnsi="Calibri" w:cs="Calibri"/>
                                  <w:color w:val="000000"/>
                                  <w:sz w:val="32"/>
                                </w:rPr>
                                <w:t>II. Individual Skills Audit        pg 22</w:t>
                              </w:r>
                            </w:p>
                          </w:txbxContent>
                        </wps:txbx>
                        <wps:bodyPr spcFirstLastPara="1" wrap="square" lIns="60950" tIns="60950" rIns="60950" bIns="60950" anchor="t" anchorCtr="0">
                          <a:noAutofit/>
                        </wps:bodyPr>
                      </wps:wsp>
                      <wps:wsp>
                        <wps:cNvPr id="27" name="Straight Arrow Connector 27"/>
                        <wps:cNvCnPr/>
                        <wps:spPr>
                          <a:xfrm>
                            <a:off x="1289011" y="2230173"/>
                            <a:ext cx="4329826"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28" name="Rectangle 28"/>
                        <wps:cNvSpPr/>
                        <wps:spPr>
                          <a:xfrm>
                            <a:off x="1288868" y="2418573"/>
                            <a:ext cx="1983772" cy="567182"/>
                          </a:xfrm>
                          <a:prstGeom prst="rect">
                            <a:avLst/>
                          </a:prstGeom>
                          <a:noFill/>
                          <a:ln>
                            <a:noFill/>
                          </a:ln>
                        </wps:spPr>
                        <wps:txbx>
                          <w:txbxContent>
                            <w:p w14:paraId="7F07499B"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29" name="Text Box 29"/>
                        <wps:cNvSpPr txBox="1"/>
                        <wps:spPr>
                          <a:xfrm>
                            <a:off x="1288868" y="2418573"/>
                            <a:ext cx="1983772" cy="567182"/>
                          </a:xfrm>
                          <a:prstGeom prst="rect">
                            <a:avLst/>
                          </a:prstGeom>
                          <a:noFill/>
                          <a:ln>
                            <a:noFill/>
                          </a:ln>
                        </wps:spPr>
                        <wps:txbx>
                          <w:txbxContent>
                            <w:p w14:paraId="6E93BE8A" w14:textId="77777777" w:rsidR="00DF1F0C" w:rsidRDefault="00DF1F0C">
                              <w:pPr>
                                <w:spacing w:line="215" w:lineRule="auto"/>
                                <w:textDirection w:val="btLr"/>
                              </w:pPr>
                              <w:r>
                                <w:rPr>
                                  <w:rFonts w:ascii="Calibri" w:eastAsia="Calibri" w:hAnsi="Calibri" w:cs="Calibri"/>
                                  <w:color w:val="000000"/>
                                  <w:sz w:val="32"/>
                                </w:rPr>
                                <w:t>e. Project Management</w:t>
                              </w:r>
                            </w:p>
                          </w:txbxContent>
                        </wps:txbx>
                        <wps:bodyPr spcFirstLastPara="1" wrap="square" lIns="60950" tIns="60950" rIns="60950" bIns="60950" anchor="t" anchorCtr="0">
                          <a:noAutofit/>
                        </wps:bodyPr>
                      </wps:wsp>
                      <wps:wsp>
                        <wps:cNvPr id="30" name="Rectangle 30"/>
                        <wps:cNvSpPr/>
                        <wps:spPr>
                          <a:xfrm>
                            <a:off x="3408294" y="2556285"/>
                            <a:ext cx="3024949" cy="152029"/>
                          </a:xfrm>
                          <a:prstGeom prst="rect">
                            <a:avLst/>
                          </a:prstGeom>
                          <a:noFill/>
                          <a:ln>
                            <a:noFill/>
                          </a:ln>
                        </wps:spPr>
                        <wps:txbx>
                          <w:txbxContent>
                            <w:p w14:paraId="1A036083"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31" name="Text Box 31"/>
                        <wps:cNvSpPr txBox="1"/>
                        <wps:spPr>
                          <a:xfrm>
                            <a:off x="3407695" y="2191449"/>
                            <a:ext cx="3024949" cy="516788"/>
                          </a:xfrm>
                          <a:prstGeom prst="rect">
                            <a:avLst/>
                          </a:prstGeom>
                          <a:noFill/>
                          <a:ln>
                            <a:noFill/>
                          </a:ln>
                        </wps:spPr>
                        <wps:txbx>
                          <w:txbxContent>
                            <w:p w14:paraId="4D9C3738" w14:textId="1DEBD87C" w:rsidR="00DF1F0C" w:rsidRDefault="00DF1F0C">
                              <w:pPr>
                                <w:spacing w:line="215" w:lineRule="auto"/>
                                <w:textDirection w:val="btLr"/>
                              </w:pPr>
                              <w:r>
                                <w:rPr>
                                  <w:rFonts w:ascii="Calibri" w:eastAsia="Calibri" w:hAnsi="Calibri" w:cs="Calibri"/>
                                  <w:color w:val="000000"/>
                                  <w:sz w:val="32"/>
                                </w:rPr>
                                <w:t>I. Gantt Chart                          pg 23</w:t>
                              </w:r>
                            </w:p>
                          </w:txbxContent>
                        </wps:txbx>
                        <wps:bodyPr spcFirstLastPara="1" wrap="square" lIns="60950" tIns="60950" rIns="60950" bIns="60950" anchor="t" anchorCtr="0">
                          <a:noAutofit/>
                        </wps:bodyPr>
                      </wps:wsp>
                      <wps:wsp>
                        <wps:cNvPr id="32" name="Straight Arrow Connector 32"/>
                        <wps:cNvCnPr/>
                        <wps:spPr>
                          <a:xfrm>
                            <a:off x="3441923" y="3122416"/>
                            <a:ext cx="208372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33" name="Rectangle 33"/>
                        <wps:cNvSpPr/>
                        <wps:spPr>
                          <a:xfrm>
                            <a:off x="3387269" y="2845417"/>
                            <a:ext cx="2947768" cy="211781"/>
                          </a:xfrm>
                          <a:prstGeom prst="rect">
                            <a:avLst/>
                          </a:prstGeom>
                          <a:noFill/>
                          <a:ln>
                            <a:noFill/>
                          </a:ln>
                        </wps:spPr>
                        <wps:txbx>
                          <w:txbxContent>
                            <w:p w14:paraId="643F08E5"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34" name="Text Box 34"/>
                        <wps:cNvSpPr txBox="1"/>
                        <wps:spPr>
                          <a:xfrm>
                            <a:off x="3386972" y="2845252"/>
                            <a:ext cx="3209022" cy="362696"/>
                          </a:xfrm>
                          <a:prstGeom prst="rect">
                            <a:avLst/>
                          </a:prstGeom>
                          <a:noFill/>
                          <a:ln>
                            <a:noFill/>
                          </a:ln>
                        </wps:spPr>
                        <wps:txbx>
                          <w:txbxContent>
                            <w:p w14:paraId="3339DD18" w14:textId="22B1427D" w:rsidR="00DF1F0C" w:rsidRDefault="00DF1F0C">
                              <w:pPr>
                                <w:spacing w:line="215" w:lineRule="auto"/>
                                <w:textDirection w:val="btLr"/>
                              </w:pPr>
                              <w:r>
                                <w:rPr>
                                  <w:rFonts w:ascii="Calibri" w:eastAsia="Calibri" w:hAnsi="Calibri" w:cs="Calibri"/>
                                  <w:color w:val="000000"/>
                                  <w:sz w:val="32"/>
                                </w:rPr>
                                <w:t>II. Task Sheet                           pg24 38</w:t>
                              </w:r>
                            </w:p>
                          </w:txbxContent>
                        </wps:txbx>
                        <wps:bodyPr spcFirstLastPara="1" wrap="square" lIns="60950" tIns="60950" rIns="60950" bIns="60950" anchor="t" anchorCtr="0">
                          <a:noAutofit/>
                        </wps:bodyPr>
                      </wps:wsp>
                      <wps:wsp>
                        <wps:cNvPr id="35" name="Straight Arrow Connector 35"/>
                        <wps:cNvCnPr/>
                        <wps:spPr>
                          <a:xfrm>
                            <a:off x="3320838" y="2832811"/>
                            <a:ext cx="208372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36" name="Rectangle 36"/>
                        <wps:cNvSpPr/>
                        <wps:spPr>
                          <a:xfrm>
                            <a:off x="3368786" y="3145843"/>
                            <a:ext cx="3079960" cy="244528"/>
                          </a:xfrm>
                          <a:prstGeom prst="rect">
                            <a:avLst/>
                          </a:prstGeom>
                          <a:noFill/>
                          <a:ln>
                            <a:noFill/>
                          </a:ln>
                        </wps:spPr>
                        <wps:txbx>
                          <w:txbxContent>
                            <w:p w14:paraId="345FF178"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37" name="Text Box 37"/>
                        <wps:cNvSpPr txBox="1"/>
                        <wps:spPr>
                          <a:xfrm>
                            <a:off x="3368343" y="3145569"/>
                            <a:ext cx="3513893" cy="361825"/>
                          </a:xfrm>
                          <a:prstGeom prst="rect">
                            <a:avLst/>
                          </a:prstGeom>
                          <a:noFill/>
                          <a:ln>
                            <a:noFill/>
                          </a:ln>
                        </wps:spPr>
                        <wps:txbx>
                          <w:txbxContent>
                            <w:p w14:paraId="4875B8EF" w14:textId="7CF66E8B" w:rsidR="00DF1F0C" w:rsidRDefault="00DF1F0C">
                              <w:pPr>
                                <w:spacing w:line="215" w:lineRule="auto"/>
                                <w:textDirection w:val="btLr"/>
                              </w:pPr>
                              <w:r>
                                <w:rPr>
                                  <w:rFonts w:ascii="Calibri" w:eastAsia="Calibri" w:hAnsi="Calibri" w:cs="Calibri"/>
                                  <w:color w:val="000000"/>
                                  <w:sz w:val="32"/>
                                </w:rPr>
                                <w:t>III. Timeline                              pg 25</w:t>
                              </w:r>
                            </w:p>
                          </w:txbxContent>
                        </wps:txbx>
                        <wps:bodyPr spcFirstLastPara="1" wrap="square" lIns="60950" tIns="60950" rIns="60950" bIns="60950" anchor="t" anchorCtr="0">
                          <a:noAutofit/>
                        </wps:bodyPr>
                      </wps:wsp>
                      <wps:wsp>
                        <wps:cNvPr id="38" name="Straight Arrow Connector 38"/>
                        <wps:cNvCnPr/>
                        <wps:spPr>
                          <a:xfrm>
                            <a:off x="3381370" y="3402977"/>
                            <a:ext cx="208372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39" name="Rectangle 39"/>
                        <wps:cNvSpPr/>
                        <wps:spPr>
                          <a:xfrm>
                            <a:off x="3387269" y="3419030"/>
                            <a:ext cx="3019240" cy="236135"/>
                          </a:xfrm>
                          <a:prstGeom prst="rect">
                            <a:avLst/>
                          </a:prstGeom>
                          <a:noFill/>
                          <a:ln>
                            <a:noFill/>
                          </a:ln>
                        </wps:spPr>
                        <wps:txbx>
                          <w:txbxContent>
                            <w:p w14:paraId="4855DC73"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40" name="Text Box 40"/>
                        <wps:cNvSpPr txBox="1"/>
                        <wps:spPr>
                          <a:xfrm>
                            <a:off x="3386972" y="3418833"/>
                            <a:ext cx="3383257" cy="388191"/>
                          </a:xfrm>
                          <a:prstGeom prst="rect">
                            <a:avLst/>
                          </a:prstGeom>
                          <a:noFill/>
                          <a:ln>
                            <a:noFill/>
                          </a:ln>
                        </wps:spPr>
                        <wps:txbx>
                          <w:txbxContent>
                            <w:p w14:paraId="3FA6D4D4" w14:textId="42B4029F" w:rsidR="00DF1F0C" w:rsidRDefault="00DF1F0C">
                              <w:pPr>
                                <w:spacing w:line="215" w:lineRule="auto"/>
                                <w:textDirection w:val="btLr"/>
                              </w:pPr>
                              <w:r>
                                <w:rPr>
                                  <w:rFonts w:ascii="Calibri" w:eastAsia="Calibri" w:hAnsi="Calibri" w:cs="Calibri"/>
                                  <w:color w:val="000000"/>
                                  <w:sz w:val="32"/>
                                </w:rPr>
                                <w:t>IV. Resource Sheet                  pg 26-27</w:t>
                              </w:r>
                            </w:p>
                          </w:txbxContent>
                        </wps:txbx>
                        <wps:bodyPr spcFirstLastPara="1" wrap="square" lIns="60950" tIns="60950" rIns="60950" bIns="60950" anchor="t" anchorCtr="0">
                          <a:noAutofit/>
                        </wps:bodyPr>
                      </wps:wsp>
                      <wps:wsp>
                        <wps:cNvPr id="41" name="Straight Arrow Connector 41"/>
                        <wps:cNvCnPr/>
                        <wps:spPr>
                          <a:xfrm>
                            <a:off x="3352364" y="3713791"/>
                            <a:ext cx="208372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42" name="Rectangle 42"/>
                        <wps:cNvSpPr/>
                        <wps:spPr>
                          <a:xfrm>
                            <a:off x="3368766" y="3709638"/>
                            <a:ext cx="2925326" cy="235760"/>
                          </a:xfrm>
                          <a:prstGeom prst="rect">
                            <a:avLst/>
                          </a:prstGeom>
                          <a:noFill/>
                          <a:ln>
                            <a:noFill/>
                          </a:ln>
                        </wps:spPr>
                        <wps:txbx>
                          <w:txbxContent>
                            <w:p w14:paraId="6A2F3F0A"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43" name="Text Box 43"/>
                        <wps:cNvSpPr txBox="1"/>
                        <wps:spPr>
                          <a:xfrm>
                            <a:off x="3368470" y="3709424"/>
                            <a:ext cx="3364422" cy="347211"/>
                          </a:xfrm>
                          <a:prstGeom prst="rect">
                            <a:avLst/>
                          </a:prstGeom>
                          <a:noFill/>
                          <a:ln>
                            <a:noFill/>
                          </a:ln>
                        </wps:spPr>
                        <wps:txbx>
                          <w:txbxContent>
                            <w:p w14:paraId="54FB1F0A" w14:textId="53904019" w:rsidR="00DF1F0C" w:rsidRDefault="00DF1F0C">
                              <w:pPr>
                                <w:spacing w:line="215" w:lineRule="auto"/>
                                <w:textDirection w:val="btLr"/>
                              </w:pPr>
                              <w:r>
                                <w:rPr>
                                  <w:rFonts w:ascii="Calibri" w:eastAsia="Calibri" w:hAnsi="Calibri" w:cs="Calibri"/>
                                  <w:color w:val="000000"/>
                                  <w:sz w:val="32"/>
                                </w:rPr>
                                <w:t>V. Calendar                              pg 28</w:t>
                              </w:r>
                            </w:p>
                          </w:txbxContent>
                        </wps:txbx>
                        <wps:bodyPr spcFirstLastPara="1" wrap="square" lIns="60950" tIns="60950" rIns="60950" bIns="60950" anchor="t" anchorCtr="0">
                          <a:noAutofit/>
                        </wps:bodyPr>
                      </wps:wsp>
                      <wps:wsp>
                        <wps:cNvPr id="44" name="Straight Arrow Connector 44"/>
                        <wps:cNvCnPr/>
                        <wps:spPr>
                          <a:xfrm>
                            <a:off x="3344342" y="4019354"/>
                            <a:ext cx="208372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45" name="Rectangle 45"/>
                        <wps:cNvSpPr/>
                        <wps:spPr>
                          <a:xfrm>
                            <a:off x="3350241" y="4019578"/>
                            <a:ext cx="2997923" cy="255505"/>
                          </a:xfrm>
                          <a:prstGeom prst="rect">
                            <a:avLst/>
                          </a:prstGeom>
                          <a:noFill/>
                          <a:ln>
                            <a:noFill/>
                          </a:ln>
                        </wps:spPr>
                        <wps:txbx>
                          <w:txbxContent>
                            <w:p w14:paraId="5020E50F"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46" name="Text Box 46"/>
                        <wps:cNvSpPr txBox="1"/>
                        <wps:spPr>
                          <a:xfrm>
                            <a:off x="3350241" y="4019578"/>
                            <a:ext cx="2997923" cy="255505"/>
                          </a:xfrm>
                          <a:prstGeom prst="rect">
                            <a:avLst/>
                          </a:prstGeom>
                          <a:noFill/>
                          <a:ln>
                            <a:noFill/>
                          </a:ln>
                        </wps:spPr>
                        <wps:txbx>
                          <w:txbxContent>
                            <w:p w14:paraId="3E0EA973" w14:textId="77777777" w:rsidR="00DF1F0C" w:rsidRDefault="00DF1F0C">
                              <w:pPr>
                                <w:spacing w:line="215" w:lineRule="auto"/>
                                <w:textDirection w:val="btLr"/>
                              </w:pPr>
                            </w:p>
                          </w:txbxContent>
                        </wps:txbx>
                        <wps:bodyPr spcFirstLastPara="1" wrap="square" lIns="60950" tIns="60950" rIns="60950" bIns="60950" anchor="t" anchorCtr="0">
                          <a:noAutofit/>
                        </wps:bodyPr>
                      </wps:wsp>
                      <wps:wsp>
                        <wps:cNvPr id="47" name="Straight Arrow Connector 47"/>
                        <wps:cNvCnPr/>
                        <wps:spPr>
                          <a:xfrm>
                            <a:off x="3398623" y="4384948"/>
                            <a:ext cx="208372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48" name="Rectangle 48"/>
                        <wps:cNvSpPr/>
                        <wps:spPr>
                          <a:xfrm>
                            <a:off x="3322507" y="4400200"/>
                            <a:ext cx="2947789" cy="156071"/>
                          </a:xfrm>
                          <a:prstGeom prst="rect">
                            <a:avLst/>
                          </a:prstGeom>
                          <a:noFill/>
                          <a:ln>
                            <a:noFill/>
                          </a:ln>
                        </wps:spPr>
                        <wps:txbx>
                          <w:txbxContent>
                            <w:p w14:paraId="0C86B2F5"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49" name="Text Box 49"/>
                        <wps:cNvSpPr txBox="1"/>
                        <wps:spPr>
                          <a:xfrm>
                            <a:off x="3322507" y="4400200"/>
                            <a:ext cx="2947789" cy="156071"/>
                          </a:xfrm>
                          <a:prstGeom prst="rect">
                            <a:avLst/>
                          </a:prstGeom>
                          <a:noFill/>
                          <a:ln>
                            <a:noFill/>
                          </a:ln>
                        </wps:spPr>
                        <wps:txbx>
                          <w:txbxContent>
                            <w:p w14:paraId="67BDFB8F" w14:textId="77777777" w:rsidR="00DF1F0C" w:rsidRDefault="00DF1F0C">
                              <w:pPr>
                                <w:spacing w:line="215" w:lineRule="auto"/>
                                <w:textDirection w:val="btLr"/>
                              </w:pPr>
                              <w:r>
                                <w:rPr>
                                  <w:rFonts w:ascii="Calibri" w:eastAsia="Calibri" w:hAnsi="Calibri" w:cs="Calibri"/>
                                  <w:color w:val="000000"/>
                                  <w:sz w:val="32"/>
                                </w:rPr>
                                <w:t>VII. Change in Working Time pg 44</w:t>
                              </w:r>
                            </w:p>
                          </w:txbxContent>
                        </wps:txbx>
                        <wps:bodyPr spcFirstLastPara="1" wrap="square" lIns="60950" tIns="60950" rIns="60950" bIns="60950" anchor="t" anchorCtr="0">
                          <a:noAutofit/>
                        </wps:bodyPr>
                      </wps:wsp>
                      <wps:wsp>
                        <wps:cNvPr id="50" name="Straight Arrow Connector 50"/>
                        <wps:cNvCnPr/>
                        <wps:spPr>
                          <a:xfrm>
                            <a:off x="1253506" y="4703188"/>
                            <a:ext cx="4329826"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51" name="Rectangle 51"/>
                        <wps:cNvSpPr/>
                        <wps:spPr>
                          <a:xfrm>
                            <a:off x="1313060" y="4709671"/>
                            <a:ext cx="5083715" cy="385669"/>
                          </a:xfrm>
                          <a:prstGeom prst="rect">
                            <a:avLst/>
                          </a:prstGeom>
                          <a:noFill/>
                          <a:ln>
                            <a:noFill/>
                          </a:ln>
                        </wps:spPr>
                        <wps:txbx>
                          <w:txbxContent>
                            <w:p w14:paraId="0C9007CB"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53" name="Text Box 53"/>
                        <wps:cNvSpPr txBox="1"/>
                        <wps:spPr>
                          <a:xfrm>
                            <a:off x="1313003" y="4709535"/>
                            <a:ext cx="5469671" cy="385669"/>
                          </a:xfrm>
                          <a:prstGeom prst="rect">
                            <a:avLst/>
                          </a:prstGeom>
                          <a:noFill/>
                          <a:ln>
                            <a:noFill/>
                          </a:ln>
                        </wps:spPr>
                        <wps:txbx>
                          <w:txbxContent>
                            <w:p w14:paraId="4DD90483" w14:textId="2894F628" w:rsidR="00DF1F0C" w:rsidRDefault="00DF1F0C">
                              <w:pPr>
                                <w:spacing w:line="215" w:lineRule="auto"/>
                                <w:textDirection w:val="btLr"/>
                              </w:pPr>
                              <w:r>
                                <w:rPr>
                                  <w:rFonts w:ascii="Calibri" w:eastAsia="Calibri" w:hAnsi="Calibri" w:cs="Calibri"/>
                                  <w:color w:val="000000"/>
                                  <w:sz w:val="32"/>
                                </w:rPr>
                                <w:t>f. Communication and collaboration tools                     pg 29</w:t>
                              </w:r>
                            </w:p>
                          </w:txbxContent>
                        </wps:txbx>
                        <wps:bodyPr spcFirstLastPara="1" wrap="square" lIns="60950" tIns="60950" rIns="60950" bIns="60950" anchor="t" anchorCtr="0">
                          <a:noAutofit/>
                        </wps:bodyPr>
                      </wps:wsp>
                      <wps:wsp>
                        <wps:cNvPr id="54" name="Straight Arrow Connector 54"/>
                        <wps:cNvCnPr/>
                        <wps:spPr>
                          <a:xfrm>
                            <a:off x="1287409" y="5008805"/>
                            <a:ext cx="4329826"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55" name="Rectangle 55"/>
                        <wps:cNvSpPr/>
                        <wps:spPr>
                          <a:xfrm>
                            <a:off x="1313873" y="4981843"/>
                            <a:ext cx="5013306" cy="353326"/>
                          </a:xfrm>
                          <a:prstGeom prst="rect">
                            <a:avLst/>
                          </a:prstGeom>
                          <a:noFill/>
                          <a:ln>
                            <a:noFill/>
                          </a:ln>
                        </wps:spPr>
                        <wps:txbx>
                          <w:txbxContent>
                            <w:p w14:paraId="1E69BF45"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56" name="Text Box 56"/>
                        <wps:cNvSpPr txBox="1"/>
                        <wps:spPr>
                          <a:xfrm>
                            <a:off x="1313757" y="4981556"/>
                            <a:ext cx="5514030" cy="353326"/>
                          </a:xfrm>
                          <a:prstGeom prst="rect">
                            <a:avLst/>
                          </a:prstGeom>
                          <a:noFill/>
                          <a:ln>
                            <a:noFill/>
                          </a:ln>
                        </wps:spPr>
                        <wps:txbx>
                          <w:txbxContent>
                            <w:p w14:paraId="5398AD10" w14:textId="023DC8AA" w:rsidR="00DF1F0C" w:rsidRDefault="00DF1F0C">
                              <w:pPr>
                                <w:spacing w:line="215" w:lineRule="auto"/>
                                <w:textDirection w:val="btLr"/>
                              </w:pPr>
                              <w:r>
                                <w:rPr>
                                  <w:rFonts w:ascii="Calibri" w:eastAsia="Calibri" w:hAnsi="Calibri" w:cs="Calibri"/>
                                  <w:color w:val="000000"/>
                                  <w:sz w:val="32"/>
                                </w:rPr>
                                <w:t>g. Team Meetings                                                               pg29 30293063</w:t>
                              </w:r>
                            </w:p>
                          </w:txbxContent>
                        </wps:txbx>
                        <wps:bodyPr spcFirstLastPara="1" wrap="square" lIns="60950" tIns="60950" rIns="60950" bIns="60950" anchor="t" anchorCtr="0">
                          <a:noAutofit/>
                        </wps:bodyPr>
                      </wps:wsp>
                      <wps:wsp>
                        <wps:cNvPr id="57" name="Straight Arrow Connector 57"/>
                        <wps:cNvCnPr/>
                        <wps:spPr>
                          <a:xfrm>
                            <a:off x="1278446" y="5404358"/>
                            <a:ext cx="4329826"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g:wgp>
                  </a:graphicData>
                </a:graphic>
              </wp:inline>
            </w:drawing>
          </mc:Choice>
          <mc:Fallback>
            <w:pict>
              <v:group w14:anchorId="78379DE6" id="Group 1" o:spid="_x0000_s1026" style="width:574.9pt;height:451.6pt;mso-position-horizontal-relative:char;mso-position-vertical-relative:line" coordorigin=",28" coordsize="76513,60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">
                <v:rect id="Rectangle 2" o:spid="_x0000_s1027" style="position:absolute;left:11080;top:776;width:65433;height:59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76CC28DD" w14:textId="77777777" w:rsidR="00DF1F0C" w:rsidRDefault="00DF1F0C">
                        <w:pPr>
                          <w:spacing w:line="240" w:lineRule="auto"/>
                          <w:textDirection w:val="btLr"/>
                        </w:pPr>
                      </w:p>
                    </w:txbxContent>
                  </v:textbox>
                </v:rect>
                <v:shapetype id="_x0000_t32" coordsize="21600,21600" o:spt="32" o:oned="t" path="m,l21600,21600e" filled="f">
                  <v:path arrowok="t" fillok="f" o:connecttype="none"/>
                  <o:lock v:ext="edit" shapetype="t"/>
                </v:shapetype>
                <v:shape id="Straight Arrow Connector 3" o:spid="_x0000_s1028" type="#_x0000_t32" style="position:absolute;top:28;width:654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RQlsEAAADaAAAADwAAAGRycy9kb3ducmV2LnhtbESPQYvCMBSE7wv+h/CEva2pCotU0yKi&#10;KCzLoha8PptnW2xeShNr/fdmQfA4zMw3zCLtTS06al1lWcF4FIEgzq2uuFCQHTdfMxDOI2usLZOC&#10;BzlIk8HHAmNt77yn7uALESDsYlRQet/EUrq8JINuZBvi4F1sa9AH2RZSt3gPcFPLSRR9S4MVh4US&#10;G1qVlF8PN6PA3jq3z85uUpxm+PtX/WQX3q6V+hz2yzkIT71/h1/tnVYwhf8r4QbI5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FFCWwQAAANoAAAAPAAAAAAAAAAAAAAAA&#10;AKECAABkcnMvZG93bnJldi54bWxQSwUGAAAAAAQABAD5AAAAjwMAAAAA&#10;" filled="t" fillcolor="#4f81bd [3204]" strokecolor="#4f81bd [3204]" strokeweight="2pt">
                  <v:stroke startarrowwidth="narrow" startarrowlength="short" endarrowwidth="narrow" endarrowlength="short"/>
                </v:shape>
                <v:rect id="Rectangle 4" o:spid="_x0000_s1029" style="position:absolute;top:28;width:13151;height:59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14:paraId="272B68FF" w14:textId="77777777" w:rsidR="00DF1F0C" w:rsidRDefault="00DF1F0C">
                        <w:pPr>
                          <w:spacing w:line="240" w:lineRule="auto"/>
                          <w:textDirection w:val="btLr"/>
                        </w:pPr>
                      </w:p>
                    </w:txbxContent>
                  </v:textbox>
                </v:rect>
                <v:shapetype id="_x0000_t202" coordsize="21600,21600" o:spt="202" path="m,l,21600r21600,l21600,xe">
                  <v:stroke joinstyle="miter"/>
                  <v:path gradientshapeok="t" o:connecttype="rect"/>
                </v:shapetype>
                <v:shape id="Text Box 5" o:spid="_x0000_s1030" type="#_x0000_t202" style="position:absolute;top:28;width:15771;height:59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3kcIA&#10;AADaAAAADwAAAGRycy9kb3ducmV2LnhtbESP3YrCMBSE7xd8h3AE79bUny2lmkoRBPdGWOsDHJpj&#10;W9qclCZq9enNwsJeDjPzDbPdjaYTdxpcY1nBYh6BIC6tbrhScCkOnwkI55E1dpZJwZMc7LLJxxZT&#10;bR/8Q/ezr0SAsEtRQe19n0rpypoMurntiYN3tYNBH+RQST3gI8BNJ5dRFEuDDYeFGnva11S255tR&#10;sC5WMk6+T1ES5+0qz03yOhZOqdl0zDcgPI3+P/zXPmoFX/B7JdwAm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PeRwgAAANoAAAAPAAAAAAAAAAAAAAAAAJgCAABkcnMvZG93&#10;bnJldi54bWxQSwUGAAAAAAQABAD1AAAAhwMAAAAA&#10;" filled="f" stroked="f">
                  <v:textbox inset="7.5pt,7.5pt,7.5pt,7.5pt">
                    <w:txbxContent>
                      <w:p w14:paraId="70DDEC0F" w14:textId="17C14007" w:rsidR="00DF1F0C" w:rsidRDefault="00DF1F0C">
                        <w:pPr>
                          <w:spacing w:line="215" w:lineRule="auto"/>
                          <w:textDirection w:val="btLr"/>
                        </w:pPr>
                        <w:r>
                          <w:rPr>
                            <w:rFonts w:ascii="Calibri" w:eastAsia="Calibri" w:hAnsi="Calibri" w:cs="Calibri"/>
                            <w:color w:val="000000"/>
                            <w:sz w:val="50"/>
                          </w:rPr>
                          <w:t>1. Project Planning</w:t>
                        </w:r>
                      </w:p>
                    </w:txbxContent>
                  </v:textbox>
                </v:shape>
                <v:rect id="Rectangle 6" o:spid="_x0000_s1031" style="position:absolute;left:13963;top:776;width:48629;height:3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dsIA&#10;AADaAAAADwAAAGRycy9kb3ducmV2LnhtbESP0WrCQBRE3wv9h+UWfKubBgk1ZiOtWLA+1egHXLPX&#10;bDB7N81uNf59Vyj0cZiZM0yxHG0nLjT41rGCl2kCgrh2uuVGwWH/8fwKwgdkjZ1jUnAjD8vy8aHA&#10;XLsr7+hShUZECPscFZgQ+lxKXxuy6KeuJ47eyQ0WQ5RDI/WA1wi3nUyTJJMWW44LBntaGarP1Y9V&#10;8DVzlK5T/141dm7G4377+Y2ZUpOn8W0BItAY/sN/7Y1WkMH9SrwB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JJ2wgAAANoAAAAPAAAAAAAAAAAAAAAAAJgCAABkcnMvZG93&#10;bnJldi54bWxQSwUGAAAAAAQABAD1AAAAhwMAAAAA&#10;" filled="f" stroked="f">
                  <v:textbox inset="2.53958mm,2.53958mm,2.53958mm,2.53958mm">
                    <w:txbxContent>
                      <w:p w14:paraId="38091AF1" w14:textId="77777777" w:rsidR="00DF1F0C" w:rsidRDefault="00DF1F0C">
                        <w:pPr>
                          <w:spacing w:line="240" w:lineRule="auto"/>
                          <w:textDirection w:val="btLr"/>
                        </w:pPr>
                      </w:p>
                    </w:txbxContent>
                  </v:textbox>
                </v:rect>
                <v:shape id="Text Box 7" o:spid="_x0000_s1032" type="#_x0000_t202" style="position:absolute;left:13963;top:776;width:48629;height:3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MM8UA&#10;AADaAAAADwAAAGRycy9kb3ducmV2LnhtbESP0WrCQBRE3wX/YblCX0rdWKhKdBWRlpb6IMZ+wDV7&#10;TaLZu9vsGtN+fVco+DjMzBlmvuxMLVpqfGVZwWiYgCDOra64UPC1f3uagvABWWNtmRT8kIflot+b&#10;Y6rtlXfUZqEQEcI+RQVlCC6V0uclGfRD64ijd7SNwRBlU0jd4DXCTS2fk2QsDVYcF0p0tC4pP2cX&#10;o2D74r5fV5d2kz/uD5/joju599OvUg+DbjUDEagL9/B/+0MrmMDtSrwB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KkwzxQAAANoAAAAPAAAAAAAAAAAAAAAAAJgCAABkcnMv&#10;ZG93bnJldi54bWxQSwUGAAAAAAQABAD1AAAAigMAAAAA&#10;" filled="f" stroked="f">
                  <v:textbox inset="1.69306mm,1.69306mm,1.69306mm,1.69306mm">
                    <w:txbxContent>
                      <w:p w14:paraId="5D099CF5" w14:textId="15EF72DF" w:rsidR="00DF1F0C" w:rsidRDefault="00DF1F0C">
                        <w:pPr>
                          <w:spacing w:line="215" w:lineRule="auto"/>
                          <w:textDirection w:val="btLr"/>
                        </w:pPr>
                        <w:r>
                          <w:rPr>
                            <w:rFonts w:ascii="Calibri" w:eastAsia="Calibri" w:hAnsi="Calibri" w:cs="Calibri"/>
                            <w:color w:val="000000"/>
                            <w:sz w:val="32"/>
                          </w:rPr>
                          <w:t>a. Project Charter V1                               pg 5-6                          pg 5</w:t>
                        </w:r>
                      </w:p>
                    </w:txbxContent>
                  </v:textbox>
                </v:shape>
                <v:shape id="Straight Arrow Connector 8" o:spid="_x0000_s1033" type="#_x0000_t32" style="position:absolute;left:13151;top:4476;width:432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uzr4AAADaAAAADwAAAGRycy9kb3ducmV2LnhtbERPy4rCMBTdC/5DuIIb0VRhRKqpiCB0&#10;N+rM6PbSXPswuSlNRuvfm8XALA/nvdn21ogHdb52rGA+S0AQF07XXCr4/jpMVyB8QNZoHJOCF3nY&#10;ZsPBBlPtnnyixzmUIoawT1FBFUKbSumLiiz6mWuJI3dzncUQYVdK3eEzhlsjF0mylBZrjg0VtrSv&#10;qLiff62CpLk2k898L4/c2rwwS3P5wB+lxqN+twYRqA//4j93rhXErfFKvAEyew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GmW7OvgAAANoAAAAPAAAAAAAAAAAAAAAAAKEC&#10;AABkcnMvZG93bnJldi54bWxQSwUGAAAAAAQABAD5AAAAjAMAAAAA&#10;" filled="t" fillcolor="#4f81bd [3204]" strokecolor="#c0cce1" strokeweight="2pt">
                  <v:stroke startarrowwidth="narrow" startarrowlength="short" endarrowwidth="narrow" endarrowlength="short"/>
                </v:shape>
                <v:rect id="Rectangle 9" o:spid="_x0000_s1034" style="position:absolute;left:13963;top:5223;width:493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GBMIA&#10;AADaAAAADwAAAGRycy9kb3ducmV2LnhtbESP0WrCQBRE34X+w3IF33RjKFJTV2nFgvrUJn7ANXub&#10;Dc3ejdlV49+7gtDHYWbOMItVbxtxoc7XjhVMJwkI4tLpmisFh+Jr/AbCB2SNjWNScCMPq+XLYIGZ&#10;dlf+oUseKhEh7DNUYEJoMyl9aciin7iWOHq/rrMYouwqqTu8RrhtZJokM2mx5rhgsKW1ofIvP1sF&#10;36+O0k3qP/PKzk1/LPa7E86UGg37j3cQgfrwH362t1rBHB5X4g2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wYEwgAAANoAAAAPAAAAAAAAAAAAAAAAAJgCAABkcnMvZG93&#10;bnJldi54bWxQSwUGAAAAAAQABAD1AAAAhwMAAAAA&#10;" filled="f" stroked="f">
                  <v:textbox inset="2.53958mm,2.53958mm,2.53958mm,2.53958mm">
                    <w:txbxContent>
                      <w:p w14:paraId="61C44AF0" w14:textId="77777777" w:rsidR="00DF1F0C" w:rsidRDefault="00DF1F0C">
                        <w:pPr>
                          <w:spacing w:line="240" w:lineRule="auto"/>
                          <w:textDirection w:val="btLr"/>
                        </w:pPr>
                      </w:p>
                    </w:txbxContent>
                  </v:textbox>
                </v:rect>
                <v:shape id="Text Box 10" o:spid="_x0000_s1035" type="#_x0000_t202" style="position:absolute;left:13963;top:5223;width:4931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BQkMYA&#10;AADbAAAADwAAAGRycy9kb3ducmV2LnhtbESPQWvCQBCF7wX/wzKCl6IbhUpJXUVEsbSHUvUHTLPT&#10;JDY7u2bXmPbXdw6F3mZ4b977ZrHqXaM6amPt2cB0koEiLrytuTRwOu7Gj6BiQrbYeCYD3xRhtRzc&#10;LTC3/sbv1B1SqSSEY44GqpRCrnUsKnIYJz4Qi/bpW4dJ1rbUtsWbhLtGz7Jsrh3WLA0VBtpUVHwd&#10;rs7A20O4bNfX7rW4P368zMv+HPbnH2NGw379BCpRn/7Nf9fPVvCFXn6RA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BQkMYAAADbAAAADwAAAAAAAAAAAAAAAACYAgAAZHJz&#10;L2Rvd25yZXYueG1sUEsFBgAAAAAEAAQA9QAAAIsDAAAAAA==&#10;" filled="f" stroked="f">
                  <v:textbox inset="1.69306mm,1.69306mm,1.69306mm,1.69306mm">
                    <w:txbxContent>
                      <w:p w14:paraId="2297D6CA" w14:textId="29EAA41E" w:rsidR="00DF1F0C" w:rsidRDefault="00DF1F0C">
                        <w:pPr>
                          <w:spacing w:line="215" w:lineRule="auto"/>
                          <w:textDirection w:val="btLr"/>
                        </w:pPr>
                        <w:r>
                          <w:rPr>
                            <w:rFonts w:ascii="Calibri" w:eastAsia="Calibri" w:hAnsi="Calibri" w:cs="Calibri"/>
                            <w:color w:val="000000"/>
                            <w:sz w:val="32"/>
                          </w:rPr>
                          <w:t>b. Project Charter V2                              pg  7-8</w:t>
                        </w:r>
                      </w:p>
                    </w:txbxContent>
                  </v:textbox>
                </v:shape>
                <v:shape id="Straight Arrow Connector 11" o:spid="_x0000_s1036" type="#_x0000_t32" style="position:absolute;left:13151;top:8556;width:432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YemsEAAADbAAAADwAAAGRycy9kb3ducmV2LnhtbERPyWrDMBC9B/oPYgq9hFpOoaE4UUwJ&#10;BHxrm6W9DtbES6WRsRTb/fsqEMhtHm+ddT5ZIwbqfeNYwSJJQRCXTjdcKTgeds9vIHxA1mgck4I/&#10;8pBvHmZrzLQb+YuGfahEDGGfoYI6hC6T0pc1WfSJ64gjd3a9xRBhX0nd4xjDrZEvabqUFhuODTV2&#10;tK2p/N1frIK0/WnnH8VWfnJni9IszfcrnpR6epzeVyACTeEuvrkLHecv4PpLPE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4lh6awQAAANsAAAAPAAAAAAAAAAAAAAAA&#10;AKECAABkcnMvZG93bnJldi54bWxQSwUGAAAAAAQABAD5AAAAjwMAAAAA&#10;" filled="t" fillcolor="#4f81bd [3204]" strokecolor="#c0cce1" strokeweight="2pt">
                  <v:stroke startarrowwidth="narrow" startarrowlength="short" endarrowwidth="narrow" endarrowlength="short"/>
                </v:shape>
                <v:rect id="Rectangle 12" o:spid="_x0000_s1037" style="position:absolute;left:13963;top:9304;width:19412;height:6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2T8EA&#10;AADbAAAADwAAAGRycy9kb3ducmV2LnhtbERPzWrCQBC+C77DMkJvumkooqmrtKUF7UkTH2CanWZD&#10;s7NpdpvEt3cLgrf5+H5nsxttI3rqfO1YweMiAUFcOl1zpeBcfMxXIHxA1tg4JgUX8rDbTicbzLQb&#10;+ER9HioRQ9hnqMCE0GZS+tKQRb9wLXHkvl1nMUTYVVJ3OMRw28g0SZbSYs2xwWBLb4bKn/zPKjg+&#10;OUrfU/+aV3Ztxq/i8/CLS6UeZuPLM4hAY7iLb+69jvNT+P8lHi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4tk/BAAAA2wAAAA8AAAAAAAAAAAAAAAAAmAIAAGRycy9kb3du&#10;cmV2LnhtbFBLBQYAAAAABAAEAPUAAACGAwAAAAA=&#10;" filled="f" stroked="f">
                  <v:textbox inset="2.53958mm,2.53958mm,2.53958mm,2.53958mm">
                    <w:txbxContent>
                      <w:p w14:paraId="493EAB88" w14:textId="77777777" w:rsidR="00DF1F0C" w:rsidRDefault="00DF1F0C">
                        <w:pPr>
                          <w:spacing w:line="240" w:lineRule="auto"/>
                          <w:textDirection w:val="btLr"/>
                        </w:pPr>
                      </w:p>
                    </w:txbxContent>
                  </v:textbox>
                </v:rect>
                <v:shape id="Text Box 13" o:spid="_x0000_s1038" type="#_x0000_t202" style="position:absolute;left:13963;top:9304;width:19412;height:6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O58MA&#10;AADbAAAADwAAAGRycy9kb3ducmV2LnhtbERPzWoCMRC+F/oOYQpeimarKGU1ihRFsYdS9QHGzXR3&#10;7WYSN3FdfXpTEHqbj+93JrPWVKKh2peWFbz1EhDEmdUl5wr2u2X3HYQPyBory6TgSh5m0+enCaba&#10;Xvibmm3IRQxhn6KCIgSXSumzggz6nnXEkfuxtcEQYZ1LXeMlhptK9pNkJA2WHBsKdPRRUPa7PRsF&#10;X0N3WszPzWf2ujtsRnl7dKvjTanOSzsfgwjUhn/xw73Wcf4A/n6JB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LO58MAAADbAAAADwAAAAAAAAAAAAAAAACYAgAAZHJzL2Rv&#10;d25yZXYueG1sUEsFBgAAAAAEAAQA9QAAAIgDAAAAAA==&#10;" filled="f" stroked="f">
                  <v:textbox inset="1.69306mm,1.69306mm,1.69306mm,1.69306mm">
                    <w:txbxContent>
                      <w:p w14:paraId="3E83A9E6" w14:textId="77777777" w:rsidR="00DF1F0C" w:rsidRDefault="00DF1F0C">
                        <w:pPr>
                          <w:spacing w:line="215" w:lineRule="auto"/>
                          <w:textDirection w:val="btLr"/>
                        </w:pPr>
                        <w:r>
                          <w:rPr>
                            <w:rFonts w:ascii="Calibri" w:eastAsia="Calibri" w:hAnsi="Calibri" w:cs="Calibri"/>
                            <w:color w:val="000000"/>
                            <w:sz w:val="32"/>
                          </w:rPr>
                          <w:t xml:space="preserve">c. Belbin Analysis </w:t>
                        </w:r>
                      </w:p>
                    </w:txbxContent>
                  </v:textbox>
                </v:shape>
                <v:rect id="Rectangle 14" o:spid="_x0000_s1039" style="position:absolute;left:34187;top:9304;width:30831;height:77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2LoMEA&#10;AADbAAAADwAAAGRycy9kb3ducmV2LnhtbERPzWrCQBC+C77DMgVvumkQsambUItC68kmfYBpdpoN&#10;zc6m2VXTt+8Kgrf5+H5nU4y2E2cafOtYweMiAUFcO91yo+Cz2s/XIHxA1tg5JgV/5KHIp5MNZtpd&#10;+IPOZWhEDGGfoQITQp9J6WtDFv3C9cSR+3aDxRDh0Eg94CWG206mSbKSFluODQZ7ejVU/5Qnq+C4&#10;dJTuUr8tG/tkxq/q8P6LK6VmD+PLM4hAY7iLb+43Hecv4fpLPE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di6DBAAAA2wAAAA8AAAAAAAAAAAAAAAAAmAIAAGRycy9kb3du&#10;cmV2LnhtbFBLBQYAAAAABAAEAPUAAACGAwAAAAA=&#10;" filled="f" stroked="f">
                  <v:textbox inset="2.53958mm,2.53958mm,2.53958mm,2.53958mm">
                    <w:txbxContent>
                      <w:p w14:paraId="5FD0855F" w14:textId="77777777" w:rsidR="00DF1F0C" w:rsidRDefault="00DF1F0C">
                        <w:pPr>
                          <w:spacing w:line="240" w:lineRule="auto"/>
                          <w:textDirection w:val="btLr"/>
                        </w:pPr>
                      </w:p>
                    </w:txbxContent>
                  </v:textbox>
                </v:rect>
                <v:shape id="Text Box 15" o:spid="_x0000_s1040" type="#_x0000_t202" style="position:absolute;left:34187;top:9304;width:30831;height:77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fzCMMA&#10;AADbAAAADwAAAGRycy9kb3ducmV2LnhtbERPzWoCMRC+C75DGKEX0WwFRVajiFQs9VCqPsC4GXdX&#10;N5O4ievWp28Khd7m4/ud+bI1lWio9qVlBa/DBARxZnXJuYLjYTOYgvABWWNlmRR8k4flotuZY6rt&#10;g7+o2YdcxBD2KSooQnCplD4ryKAfWkccubOtDYYI61zqGh8x3FRylCQTabDk2FCgo3VB2XV/Nwo+&#10;x+72tro3u6x/OH1M8vbitpenUi+9djUDEagN/+I/97uO88fw+0s8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fzCMMAAADbAAAADwAAAAAAAAAAAAAAAACYAgAAZHJzL2Rv&#10;d25yZXYueG1sUEsFBgAAAAAEAAQA9QAAAIgDAAAAAA==&#10;" filled="f" stroked="f">
                  <v:textbox inset="1.69306mm,1.69306mm,1.69306mm,1.69306mm">
                    <w:txbxContent>
                      <w:p w14:paraId="6599A5C4" w14:textId="76C34673" w:rsidR="00DF1F0C" w:rsidRDefault="00DF1F0C">
                        <w:pPr>
                          <w:spacing w:line="215" w:lineRule="auto"/>
                          <w:textDirection w:val="btLr"/>
                        </w:pPr>
                        <w:r>
                          <w:rPr>
                            <w:rFonts w:ascii="Calibri" w:eastAsia="Calibri" w:hAnsi="Calibri" w:cs="Calibri"/>
                            <w:color w:val="000000"/>
                            <w:sz w:val="32"/>
                          </w:rPr>
                          <w:t>I. Team Belbin Analysis   pg   9-15</w:t>
                        </w:r>
                      </w:p>
                    </w:txbxContent>
                  </v:textbox>
                </v:shape>
                <v:shape id="Straight Arrow Connector 16" o:spid="_x0000_s1041" type="#_x0000_t32" style="position:absolute;left:33277;top:12685;width:208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G7sAAAADbAAAADwAAAGRycy9kb3ducmV2LnhtbERPyWrDMBC9B/oPYgK5hFpuISa4VkII&#10;FHxr1vY6WFPbqTQylmq7f18VCrnN461TbCdrxEC9bx0reEpSEMSV0y3XCi7n18c1CB+QNRrHpOCH&#10;PGw3D7MCc+1GPtJwCrWIIexzVNCE0OVS+qohiz5xHXHkPl1vMUTY11L3OMZwa+RzmmbSYsuxocGO&#10;9g1VX6dvqyC9fdyWb+VeHrizZWUy877Cq1KL+bR7ARFoCnfxv7vUcX4Gf7/EA+Tm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d/hu7AAAAA2wAAAA8AAAAAAAAAAAAAAAAA&#10;oQIAAGRycy9kb3ducmV2LnhtbFBLBQYAAAAABAAEAPkAAACOAwAAAAA=&#10;" filled="t" fillcolor="#4f81bd [3204]" strokecolor="#c0cce1" strokeweight="2pt">
                  <v:stroke startarrowwidth="narrow" startarrowlength="short" endarrowwidth="narrow" endarrowlength="short"/>
                </v:shape>
                <v:rect id="Rectangle 17" o:spid="_x0000_s1042" style="position:absolute;left:33620;top:12598;width:30275;height:4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8V18AA&#10;AADbAAAADwAAAGRycy9kb3ducmV2LnhtbERPS27CMBDdI3EHa5C6A4cI8UkxCCoqtawg9ADTeBpH&#10;xOM0diHcHldCYjdP7zvLdWdrcaHWV44VjEcJCOLC6YpLBV+n9+EchA/IGmvHpOBGHtarfm+JmXZX&#10;PtIlD6WIIewzVGBCaDIpfWHIoh+5hjhyP661GCJsS6lbvMZwW8s0SabSYsWxwWBDb4aKc/5nFRwm&#10;jtJd6rd5aRem+z7tP39xqtTLoNu8ggjUhaf44f7Qcf4M/n+JB8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8V18AAAADbAAAADwAAAAAAAAAAAAAAAACYAgAAZHJzL2Rvd25y&#10;ZXYueG1sUEsFBgAAAAAEAAQA9QAAAIUDAAAAAA==&#10;" filled="f" stroked="f">
                  <v:textbox inset="2.53958mm,2.53958mm,2.53958mm,2.53958mm">
                    <w:txbxContent>
                      <w:p w14:paraId="0E099144" w14:textId="77777777" w:rsidR="00DF1F0C" w:rsidRDefault="00DF1F0C">
                        <w:pPr>
                          <w:spacing w:line="240" w:lineRule="auto"/>
                          <w:textDirection w:val="btLr"/>
                        </w:pPr>
                      </w:p>
                    </w:txbxContent>
                  </v:textbox>
                </v:rect>
                <v:shape id="Text Box 18" o:spid="_x0000_s1043" type="#_x0000_t202" style="position:absolute;left:33616;top:12598;width:37057;height:4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clsYA&#10;AADbAAAADwAAAGRycy9kb3ducmV2LnhtbESPQWvCQBCF7wX/wzKCl6IbhUpJXUVEsbSHUvUHTLPT&#10;JDY7u2bXmPbXdw6F3mZ4b977ZrHqXaM6amPt2cB0koEiLrytuTRwOu7Gj6BiQrbYeCYD3xRhtRzc&#10;LTC3/sbv1B1SqSSEY44GqpRCrnUsKnIYJz4Qi/bpW4dJ1rbUtsWbhLtGz7Jsrh3WLA0VBtpUVHwd&#10;rs7A20O4bNfX7rW4P368zMv+HPbnH2NGw379BCpRn/7Nf9fPVvAFVn6RA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ZclsYAAADbAAAADwAAAAAAAAAAAAAAAACYAgAAZHJz&#10;L2Rvd25yZXYueG1sUEsFBgAAAAAEAAQA9QAAAIsDAAAAAA==&#10;" filled="f" stroked="f">
                  <v:textbox inset="1.69306mm,1.69306mm,1.69306mm,1.69306mm">
                    <w:txbxContent>
                      <w:p w14:paraId="1CD502FF" w14:textId="35BAB866" w:rsidR="00DF1F0C" w:rsidRDefault="00DF1F0C">
                        <w:pPr>
                          <w:spacing w:line="215" w:lineRule="auto"/>
                          <w:textDirection w:val="btLr"/>
                          <w:rPr>
                            <w:rFonts w:ascii="Calibri" w:eastAsia="Calibri" w:hAnsi="Calibri" w:cs="Calibri"/>
                            <w:color w:val="000000"/>
                            <w:sz w:val="32"/>
                          </w:rPr>
                        </w:pPr>
                        <w:r>
                          <w:rPr>
                            <w:rFonts w:ascii="Calibri" w:eastAsia="Calibri" w:hAnsi="Calibri" w:cs="Calibri"/>
                            <w:color w:val="000000"/>
                            <w:sz w:val="32"/>
                          </w:rPr>
                          <w:t>II. Individual Belbin Analysis pg 15-19</w:t>
                        </w:r>
                      </w:p>
                      <w:p w14:paraId="026C535D" w14:textId="4EAFF9B4" w:rsidR="00DF1F0C" w:rsidRDefault="00DF1F0C" w:rsidP="00BA0A5A">
                        <w:pPr>
                          <w:pStyle w:val="ListParagraph"/>
                          <w:numPr>
                            <w:ilvl w:val="0"/>
                            <w:numId w:val="2"/>
                          </w:numPr>
                          <w:spacing w:line="215" w:lineRule="auto"/>
                          <w:textDirection w:val="btLr"/>
                        </w:pPr>
                        <w:r>
                          <w:t>M</w:t>
                        </w:r>
                      </w:p>
                    </w:txbxContent>
                  </v:textbox>
                </v:shape>
                <v:shape id="Straight Arrow Connector 19" o:spid="_x0000_s1044" type="#_x0000_t32" style="position:absolute;left:12874;top:15155;width:432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ASnMEAAADbAAAADwAAAGRycy9kb3ducmV2LnhtbERPTWvCQBC9F/wPywi9iNlUMNg0q4hQ&#10;yK1tWut1yE6T6O5syK6a/nu3IPQ2j/c5xWa0Rlxo8J1jBU9JCoK4drrjRsHX5+t8BcIHZI3GMSn4&#10;JQ+b9eShwFy7K3/QpQqNiCHsc1TQhtDnUvq6JYs+cT1x5H7cYDFEODRSD3iN4dbIRZpm0mLHsaHF&#10;nnYt1afqbBWkx8Nx9lbu5Dv3tqxNZr6XuFfqcTpuX0AEGsO/+O4udZz/DH+/xAPk+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4BKcwQAAANsAAAAPAAAAAAAAAAAAAAAA&#10;AKECAABkcnMvZG93bnJldi54bWxQSwUGAAAAAAQABAD5AAAAjwMAAAAA&#10;" filled="t" fillcolor="#4f81bd [3204]" strokecolor="#c0cce1" strokeweight="2pt">
                  <v:stroke startarrowwidth="narrow" startarrowlength="short" endarrowwidth="narrow" endarrowlength="short"/>
                </v:shape>
                <v:rect id="Rectangle 20" o:spid="_x0000_s1045" style="position:absolute;left:13691;top:16840;width:19727;height:89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HHsAA&#10;AADbAAAADwAAAGRycy9kb3ducmV2LnhtbERP3WrCMBS+F3yHcITd2dQyilajzLHB5pW2e4Cz5tiU&#10;NSddk9nu7c3FYJcf3//uMNlO3GjwrWMFqyQFQVw73XKj4KN6Xa5B+ICssXNMCn7Jw2E/n+2w0G7k&#10;C93K0IgYwr5ABSaEvpDS14Ys+sT1xJG7usFiiHBopB5wjOG2k1ma5tJiy7HBYE/Phuqv8scqOD86&#10;yl4yfywbuzHTZ3V6/8ZcqYfF9LQFEWgK/+I/95tWkMX18Uv8AXJ/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pHHsAAAADbAAAADwAAAAAAAAAAAAAAAACYAgAAZHJzL2Rvd25y&#10;ZXYueG1sUEsFBgAAAAAEAAQA9QAAAIUDAAAAAA==&#10;" filled="f" stroked="f">
                  <v:textbox inset="2.53958mm,2.53958mm,2.53958mm,2.53958mm">
                    <w:txbxContent>
                      <w:p w14:paraId="72D8F21B" w14:textId="77777777" w:rsidR="00DF1F0C" w:rsidRDefault="00DF1F0C">
                        <w:pPr>
                          <w:spacing w:line="240" w:lineRule="auto"/>
                          <w:textDirection w:val="btLr"/>
                        </w:pPr>
                      </w:p>
                    </w:txbxContent>
                  </v:textbox>
                </v:rect>
                <v:shape id="Text Box 21" o:spid="_x0000_s1046" type="#_x0000_t202" style="position:absolute;left:13691;top:16840;width:19727;height:8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A/tsYA&#10;AADbAAAADwAAAGRycy9kb3ducmV2LnhtbESP3WoCMRSE7wu+QziCN0WzChXZGkVEsdQL8ecBTjen&#10;u2s3J3ET161P3xQEL4eZ+YaZzltTiYZqX1pWMBwkIIgzq0vOFZyO6/4EhA/IGivLpOCXPMxnnZcp&#10;ptreeE/NIeQiQtinqKAIwaVS+qwgg35gHXH0vm1tMERZ51LXeItwU8lRkoylwZLjQoGOlgVlP4er&#10;UbB7c5fV4tpss9fj1+c4b89uc74r1eu2i3cQgdrwDD/aH1rBaAj/X+IP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A/tsYAAADbAAAADwAAAAAAAAAAAAAAAACYAgAAZHJz&#10;L2Rvd25yZXYueG1sUEsFBgAAAAAEAAQA9QAAAIsDAAAAAA==&#10;" filled="f" stroked="f">
                  <v:textbox inset="1.69306mm,1.69306mm,1.69306mm,1.69306mm">
                    <w:txbxContent>
                      <w:p w14:paraId="5954ED75" w14:textId="77777777" w:rsidR="00DF1F0C" w:rsidRDefault="00DF1F0C">
                        <w:pPr>
                          <w:spacing w:line="215" w:lineRule="auto"/>
                          <w:textDirection w:val="btLr"/>
                        </w:pPr>
                        <w:r>
                          <w:rPr>
                            <w:rFonts w:ascii="Calibri" w:eastAsia="Calibri" w:hAnsi="Calibri" w:cs="Calibri"/>
                            <w:color w:val="000000"/>
                            <w:sz w:val="32"/>
                          </w:rPr>
                          <w:t>d.Skills Audit</w:t>
                        </w:r>
                      </w:p>
                    </w:txbxContent>
                  </v:textbox>
                </v:shape>
                <v:shape id="Text Box 23" o:spid="_x0000_s1047" type="#_x0000_t202" style="position:absolute;left:33849;top:16484;width:37021;height:3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4EWsYA&#10;AADbAAAADwAAAGRycy9kb3ducmV2LnhtbESP0WrCQBRE34X+w3KFvohutFQkuoqUlpb2QRr9gGv2&#10;mkSzd9fsGlO/3i0U+jjMzBlmsepMLVpqfGVZwXiUgCDOra64ULDbvg1nIHxA1lhbJgU/5GG1fOgt&#10;MNX2yt/UZqEQEcI+RQVlCC6V0uclGfQj64ijd7CNwRBlU0jd4DXCTS0nSTKVBiuOCyU6eikpP2UX&#10;o2Dz7M6v60v7lQ+2+89p0R3d+/Gm1GO/W89BBOrCf/iv/aEVTJ7g90v8AX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4EWsYAAADbAAAADwAAAAAAAAAAAAAAAACYAgAAZHJz&#10;L2Rvd25yZXYueG1sUEsFBgAAAAAEAAQA9QAAAIsDAAAAAA==&#10;" filled="f" stroked="f">
                  <v:textbox inset="1.69306mm,1.69306mm,1.69306mm,1.69306mm">
                    <w:txbxContent>
                      <w:p w14:paraId="15A59C4E" w14:textId="711A098D" w:rsidR="00DF1F0C" w:rsidRDefault="00DF1F0C">
                        <w:pPr>
                          <w:spacing w:line="215" w:lineRule="auto"/>
                          <w:textDirection w:val="btLr"/>
                        </w:pPr>
                        <w:r>
                          <w:rPr>
                            <w:rFonts w:ascii="Calibri" w:eastAsia="Calibri" w:hAnsi="Calibri" w:cs="Calibri"/>
                            <w:color w:val="000000"/>
                            <w:sz w:val="32"/>
                          </w:rPr>
                          <w:t xml:space="preserve"> I. Team Skills Audit                  pg 20-21</w:t>
                        </w:r>
                      </w:p>
                    </w:txbxContent>
                  </v:textbox>
                </v:shape>
                <v:shape id="Straight Arrow Connector 24" o:spid="_x0000_s1048" type="#_x0000_t32" style="position:absolute;left:33227;top:18363;width:208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13v8IAAADbAAAADwAAAGRycy9kb3ducmV2LnhtbESPT4vCMBTE7wt+h/AW9iKaKirSNYoI&#10;Qm/+1+ujedvWTV5Kk9X67Y0g7HGYmd8ws0VrjbhR4yvHCgb9BARx7nTFhYLjYd2bgvABWaNxTAoe&#10;5GEx73zMMNXuzju67UMhIoR9igrKEOpUSp+XZNH3XU0cvR/XWAxRNoXUDd4j3Bo5TJKJtFhxXCix&#10;plVJ+e/+zypIrpdrd5Ot5JZrm+VmYs5jPCn19dkuv0EEasN/+N3OtILhCF5f4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13v8IAAADbAAAADwAAAAAAAAAAAAAA&#10;AAChAgAAZHJzL2Rvd25yZXYueG1sUEsFBgAAAAAEAAQA+QAAAJADAAAAAA==&#10;" filled="t" fillcolor="#4f81bd [3204]" strokecolor="#c0cce1" strokeweight="2pt">
                  <v:stroke startarrowwidth="narrow" startarrowlength="short" endarrowwidth="narrow" endarrowlength="short"/>
                </v:shape>
                <v:rect id="Rectangle 25" o:spid="_x0000_s1049" style="position:absolute;left:34224;top:19553;width:29831;height:62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khsMA&#10;AADbAAAADwAAAGRycy9kb3ducmV2LnhtbESPwW7CMBBE75X4B2uReitOo4LaEAcBKhL01AY+YImX&#10;OGq8DrEL4e9xpUo9jmbmjSZfDLYVF+p941jB8yQBQVw53XCt4LDfPL2C8AFZY+uYFNzIw6IYPeSY&#10;aXflL7qUoRYRwj5DBSaELpPSV4Ys+onriKN3cr3FEGVfS93jNcJtK9MkmUmLDccFgx2tDVXf5Y9V&#10;8PniKH1P/aqs7ZsZjvuP3RlnSj2Oh+UcRKAh/If/2lutIJ3C75f4A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3khsMAAADbAAAADwAAAAAAAAAAAAAAAACYAgAAZHJzL2Rv&#10;d25yZXYueG1sUEsFBgAAAAAEAAQA9QAAAIgDAAAAAA==&#10;" filled="f" stroked="f">
                  <v:textbox inset="2.53958mm,2.53958mm,2.53958mm,2.53958mm">
                    <w:txbxContent>
                      <w:p w14:paraId="392F98C3" w14:textId="77777777" w:rsidR="00DF1F0C" w:rsidRDefault="00DF1F0C">
                        <w:pPr>
                          <w:spacing w:line="240" w:lineRule="auto"/>
                          <w:textDirection w:val="btLr"/>
                        </w:pPr>
                      </w:p>
                    </w:txbxContent>
                  </v:textbox>
                </v:rect>
                <v:shape id="Text Box 26" o:spid="_x0000_s1050" type="#_x0000_t202" style="position:absolute;left:34223;top:19552;width:34454;height:6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nwsYA&#10;AADbAAAADwAAAGRycy9kb3ducmV2LnhtbESP0WrCQBRE34X+w3ILvkjdKDSU1FWkKIp9ELUfcJu9&#10;TWKzd9fsGtN+vSsIPg4zc4aZzDpTi5YaX1lWMBomIIhzqysuFHwdli9vIHxA1lhbJgV/5GE2fepN&#10;MNP2wjtq96EQEcI+QwVlCC6T0uclGfRD64ij92MbgyHKppC6wUuEm1qOkySVBiuOCyU6+igp/92f&#10;jYLtqzst5uf2Mx8cvjdp0R3d6vivVP+5m7+DCNSFR/jeXmsF4xRuX+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mnwsYAAADbAAAADwAAAAAAAAAAAAAAAACYAgAAZHJz&#10;L2Rvd25yZXYueG1sUEsFBgAAAAAEAAQA9QAAAIsDAAAAAA==&#10;" filled="f" stroked="f">
                  <v:textbox inset="1.69306mm,1.69306mm,1.69306mm,1.69306mm">
                    <w:txbxContent>
                      <w:p w14:paraId="291DBD82" w14:textId="4581E9B5" w:rsidR="00DF1F0C" w:rsidRDefault="00DF1F0C">
                        <w:pPr>
                          <w:spacing w:line="215" w:lineRule="auto"/>
                          <w:textDirection w:val="btLr"/>
                        </w:pPr>
                        <w:r>
                          <w:rPr>
                            <w:rFonts w:ascii="Calibri" w:eastAsia="Calibri" w:hAnsi="Calibri" w:cs="Calibri"/>
                            <w:color w:val="000000"/>
                            <w:sz w:val="32"/>
                          </w:rPr>
                          <w:t>II. Individual Skills Audit        pg 22</w:t>
                        </w:r>
                      </w:p>
                    </w:txbxContent>
                  </v:textbox>
                </v:shape>
                <v:shape id="Straight Arrow Connector 27" o:spid="_x0000_s1051" type="#_x0000_t32" style="position:absolute;left:12890;top:22301;width:432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yMIAAADbAAAADwAAAGRycy9kb3ducmV2LnhtbESPT4vCMBTE7wt+h/AEL7KmCupSjSKC&#10;0Juuf6+P5m1bN3kpTdT67c2CsMdhZn7DzJetNeJOja8cKxgOEhDEudMVFwqOh83nFwgfkDUax6Tg&#10;SR6Wi87HHFPtHvxN930oRISwT1FBGUKdSunzkiz6gauJo/fjGoshyqaQusFHhFsjR0kykRYrjgsl&#10;1rQuKf/d36yC5Hq59rfZWu64tlluJuY8xpNSvW67moEI1Ib/8LudaQWjKfx9iT9AL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pyMIAAADbAAAADwAAAAAAAAAAAAAA&#10;AAChAgAAZHJzL2Rvd25yZXYueG1sUEsFBgAAAAAEAAQA+QAAAJADAAAAAA==&#10;" filled="t" fillcolor="#4f81bd [3204]" strokecolor="#c0cce1" strokeweight="2pt">
                  <v:stroke startarrowwidth="narrow" startarrowlength="short" endarrowwidth="narrow" endarrowlength="short"/>
                </v:shape>
                <v:rect id="Rectangle 28" o:spid="_x0000_s1052" style="position:absolute;left:12888;top:24185;width:19838;height:5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xLGMAA&#10;AADbAAAADwAAAGRycy9kb3ducmV2LnhtbERP3WrCMBS+F3yHcITd2dQyilajzLHB5pW2e4Cz5tiU&#10;NSddk9nu7c3FYJcf3//uMNlO3GjwrWMFqyQFQVw73XKj4KN6Xa5B+ICssXNMCn7Jw2E/n+2w0G7k&#10;C93K0IgYwr5ABSaEvpDS14Ys+sT1xJG7usFiiHBopB5wjOG2k1ma5tJiy7HBYE/Phuqv8scqOD86&#10;yl4yfywbuzHTZ3V6/8ZcqYfF9LQFEWgK/+I/95tWkMWx8Uv8AXJ/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3xLGMAAAADbAAAADwAAAAAAAAAAAAAAAACYAgAAZHJzL2Rvd25y&#10;ZXYueG1sUEsFBgAAAAAEAAQA9QAAAIUDAAAAAA==&#10;" filled="f" stroked="f">
                  <v:textbox inset="2.53958mm,2.53958mm,2.53958mm,2.53958mm">
                    <w:txbxContent>
                      <w:p w14:paraId="7F07499B" w14:textId="77777777" w:rsidR="00DF1F0C" w:rsidRDefault="00DF1F0C">
                        <w:pPr>
                          <w:spacing w:line="240" w:lineRule="auto"/>
                          <w:textDirection w:val="btLr"/>
                        </w:pPr>
                      </w:p>
                    </w:txbxContent>
                  </v:textbox>
                </v:rect>
                <v:shape id="Text Box 29" o:spid="_x0000_s1053" type="#_x0000_t202" style="position:absolute;left:12888;top:24185;width:19838;height:5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YzsMYA&#10;AADbAAAADwAAAGRycy9kb3ducmV2LnhtbESP0WoCMRRE3wv9h3AFX6RmFSrtahQpLRZ9kGo/4HZz&#10;3V3d3MRNXFe/3ghCH4eZOcNMZq2pREO1Ly0rGPQTEMSZ1SXnCn63Xy9vIHxA1lhZJgUX8jCbPj9N&#10;MNX2zD/UbEIuIoR9igqKEFwqpc8KMuj71hFHb2drgyHKOpe6xnOEm0oOk2QkDZYcFwp09FFQdtic&#10;jIL1qzt+zk/NKutt/5ajvN27xf6qVLfTzscgArXhP/xof2sFw3e4f4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YzsMYAAADbAAAADwAAAAAAAAAAAAAAAACYAgAAZHJz&#10;L2Rvd25yZXYueG1sUEsFBgAAAAAEAAQA9QAAAIsDAAAAAA==&#10;" filled="f" stroked="f">
                  <v:textbox inset="1.69306mm,1.69306mm,1.69306mm,1.69306mm">
                    <w:txbxContent>
                      <w:p w14:paraId="6E93BE8A" w14:textId="77777777" w:rsidR="00DF1F0C" w:rsidRDefault="00DF1F0C">
                        <w:pPr>
                          <w:spacing w:line="215" w:lineRule="auto"/>
                          <w:textDirection w:val="btLr"/>
                        </w:pPr>
                        <w:r>
                          <w:rPr>
                            <w:rFonts w:ascii="Calibri" w:eastAsia="Calibri" w:hAnsi="Calibri" w:cs="Calibri"/>
                            <w:color w:val="000000"/>
                            <w:sz w:val="32"/>
                          </w:rPr>
                          <w:t>e. Project Management</w:t>
                        </w:r>
                      </w:p>
                    </w:txbxContent>
                  </v:textbox>
                </v:shape>
                <v:rect id="Rectangle 30" o:spid="_x0000_s1054" style="position:absolute;left:34082;top:25562;width:30250;height:1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Rw8AA&#10;AADbAAAADwAAAGRycy9kb3ducmV2LnhtbERP3U7CMBS+N+EdmmPiHXROQmDQLWg0Aa5g4wEO63Fd&#10;XE/nWmG+vb0g8fLL978pRtuJKw2+dazgeZaAIK6dbrlRcK4+pksQPiBr7ByTgl/yUOSThw1m2t34&#10;RNcyNCKGsM9QgQmhz6T0tSGLfuZ64sh9usFiiHBopB7wFsNtJ9MkWUiLLccGgz29Gaq/yh+r4Dh3&#10;lL6n/rVs7MqMl+qw/8aFUk+P43YNItAY/sV3904reInr45f4A2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PRw8AAAADbAAAADwAAAAAAAAAAAAAAAACYAgAAZHJzL2Rvd25y&#10;ZXYueG1sUEsFBgAAAAAEAAQA9QAAAIUDAAAAAA==&#10;" filled="f" stroked="f">
                  <v:textbox inset="2.53958mm,2.53958mm,2.53958mm,2.53958mm">
                    <w:txbxContent>
                      <w:p w14:paraId="1A036083" w14:textId="77777777" w:rsidR="00DF1F0C" w:rsidRDefault="00DF1F0C">
                        <w:pPr>
                          <w:spacing w:line="240" w:lineRule="auto"/>
                          <w:textDirection w:val="btLr"/>
                        </w:pPr>
                      </w:p>
                    </w:txbxContent>
                  </v:textbox>
                </v:rect>
                <v:shape id="Text Box 31" o:spid="_x0000_s1055" type="#_x0000_t202" style="position:absolute;left:34076;top:21914;width:30250;height:5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pa8YA&#10;AADbAAAADwAAAGRycy9kb3ducmV2LnhtbESP0WrCQBRE3wX/YbkFX6RutCgldRWRiqV9EGM/4DZ7&#10;m8Rm726za0z9ercg+DjMzBlmvuxMLVpqfGVZwXiUgCDOra64UPB52Dw+g/ABWWNtmRT8kYflot+b&#10;Y6rtmffUZqEQEcI+RQVlCC6V0uclGfQj64ij920bgyHKppC6wXOEm1pOkmQmDVYcF0p0tC4p/8lO&#10;RsFu6n5fV6f2Ix8evt5nRXd02+NFqcFDt3oBEagL9/Ct/aYVPI3h/0v8A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mpa8YAAADbAAAADwAAAAAAAAAAAAAAAACYAgAAZHJz&#10;L2Rvd25yZXYueG1sUEsFBgAAAAAEAAQA9QAAAIsDAAAAAA==&#10;" filled="f" stroked="f">
                  <v:textbox inset="1.69306mm,1.69306mm,1.69306mm,1.69306mm">
                    <w:txbxContent>
                      <w:p w14:paraId="4D9C3738" w14:textId="1DEBD87C" w:rsidR="00DF1F0C" w:rsidRDefault="00DF1F0C">
                        <w:pPr>
                          <w:spacing w:line="215" w:lineRule="auto"/>
                          <w:textDirection w:val="btLr"/>
                        </w:pPr>
                        <w:r>
                          <w:rPr>
                            <w:rFonts w:ascii="Calibri" w:eastAsia="Calibri" w:hAnsi="Calibri" w:cs="Calibri"/>
                            <w:color w:val="000000"/>
                            <w:sz w:val="32"/>
                          </w:rPr>
                          <w:t>I. Gantt Chart                          pg 23</w:t>
                        </w:r>
                      </w:p>
                    </w:txbxContent>
                  </v:textbox>
                </v:shape>
                <v:shape id="Straight Arrow Connector 32" o:spid="_x0000_s1056" type="#_x0000_t32" style="position:absolute;left:34419;top:31224;width:208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jcIAAADbAAAADwAAAGRycy9kb3ducmV2LnhtbESPT4vCMBTE7wt+h/AW9iKaqijSNYoI&#10;Qm/+1+ujedvWTV5Kk9X67Y0g7HGYmd8ws0VrjbhR4yvHCgb9BARx7nTFhYLjYd2bgvABWaNxTAoe&#10;5GEx73zMMNXuzju67UMhIoR9igrKEOpUSp+XZNH3XU0cvR/XWAxRNoXUDd4j3Bo5TJKJtFhxXCix&#10;plVJ+e/+zypIrpdrd5Ot5JZrm+VmYs5jPCn19dkuv0EEasN/+N3OtILREF5f4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cjcIAAADbAAAADwAAAAAAAAAAAAAA&#10;AAChAgAAZHJzL2Rvd25yZXYueG1sUEsFBgAAAAAEAAQA+QAAAJADAAAAAA==&#10;" filled="t" fillcolor="#4f81bd [3204]" strokecolor="#c0cce1" strokeweight="2pt">
                  <v:stroke startarrowwidth="narrow" startarrowlength="short" endarrowwidth="narrow" endarrowlength="short"/>
                </v:shape>
                <v:rect id="Rectangle 33" o:spid="_x0000_s1057" style="position:absolute;left:33872;top:28454;width:29478;height:2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FPtMMA&#10;AADbAAAADwAAAGRycy9kb3ducmV2LnhtbESPwW7CMBBE75X4B2uRegOHUCEa4iBatVLhBKEfsMTb&#10;OGq8TmMX0r/HSEg9jmbmjSZfD7YVZ+p941jBbJqAIK6cbrhW8Hl8nyxB+ICssXVMCv7Iw7oYPeSY&#10;aXfhA53LUIsIYZ+hAhNCl0npK0MW/dR1xNH7cr3FEGVfS93jJcJtK9MkWUiLDccFgx29Gqq+y1+r&#10;YP/kKH1L/UtZ22cznI677Q8ulHocD5sViEBD+A/f2x9awXwOty/x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FPtMMAAADbAAAADwAAAAAAAAAAAAAAAACYAgAAZHJzL2Rv&#10;d25yZXYueG1sUEsFBgAAAAAEAAQA9QAAAIgDAAAAAA==&#10;" filled="f" stroked="f">
                  <v:textbox inset="2.53958mm,2.53958mm,2.53958mm,2.53958mm">
                    <w:txbxContent>
                      <w:p w14:paraId="643F08E5" w14:textId="77777777" w:rsidR="00DF1F0C" w:rsidRDefault="00DF1F0C">
                        <w:pPr>
                          <w:spacing w:line="240" w:lineRule="auto"/>
                          <w:textDirection w:val="btLr"/>
                        </w:pPr>
                      </w:p>
                    </w:txbxContent>
                  </v:textbox>
                </v:rect>
                <v:shape id="Text Box 34" o:spid="_x0000_s1058" type="#_x0000_t202" style="position:absolute;left:33869;top:28452;width:32090;height:3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4K88YA&#10;AADbAAAADwAAAGRycy9kb3ducmV2LnhtbESP0WoCMRRE3wv9h3ALvhTNtrUiW6OIVCr6UKp+wHVz&#10;u7t2cxM3cV39eiMIfRxm5gwzmrSmEg3VvrSs4KWXgCDOrC45V7DdzLtDED4ga6wsk4IzeZiMHx9G&#10;mGp74h9q1iEXEcI+RQVFCC6V0mcFGfQ964ij92trgyHKOpe6xlOEm0q+JslAGiw5LhToaFZQ9rc+&#10;GgXf7+7wOT02q+x5s1sO8nbvvvYXpTpP7fQDRKA2/Ifv7YVW8NaH25f4A+T4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4K88YAAADbAAAADwAAAAAAAAAAAAAAAACYAgAAZHJz&#10;L2Rvd25yZXYueG1sUEsFBgAAAAAEAAQA9QAAAIsDAAAAAA==&#10;" filled="f" stroked="f">
                  <v:textbox inset="1.69306mm,1.69306mm,1.69306mm,1.69306mm">
                    <w:txbxContent>
                      <w:p w14:paraId="3339DD18" w14:textId="22B1427D" w:rsidR="00DF1F0C" w:rsidRDefault="00DF1F0C">
                        <w:pPr>
                          <w:spacing w:line="215" w:lineRule="auto"/>
                          <w:textDirection w:val="btLr"/>
                        </w:pPr>
                        <w:r>
                          <w:rPr>
                            <w:rFonts w:ascii="Calibri" w:eastAsia="Calibri" w:hAnsi="Calibri" w:cs="Calibri"/>
                            <w:color w:val="000000"/>
                            <w:sz w:val="32"/>
                          </w:rPr>
                          <w:t>II. Task Sheet                           pg24 38</w:t>
                        </w:r>
                      </w:p>
                    </w:txbxContent>
                  </v:textbox>
                </v:shape>
                <v:shape id="Straight Arrow Connector 35" o:spid="_x0000_s1059" type="#_x0000_t32" style="position:absolute;left:33208;top:28328;width:208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hE+cQAAADbAAAADwAAAGRycy9kb3ducmV2LnhtbESPzWrDMBCE74W8g9hAL6WWm2BTnCgh&#10;BAq+tc1Pe12sje1EWhlLid23jwqFHoeZ+YZZrkdrxI163zpW8JKkIIgrp1uuFRz2b8+vIHxA1mgc&#10;k4If8rBeTR6WWGg38CfddqEWEcK+QAVNCF0hpa8asugT1xFH7+R6iyHKvpa6xyHCrZGzNM2lxZbj&#10;QoMdbRuqLrurVZCev89P7+VWfnBny8rk5ivDo1KP03GzABFoDP/hv3apFcwz+P0Sf4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GET5xAAAANsAAAAPAAAAAAAAAAAA&#10;AAAAAKECAABkcnMvZG93bnJldi54bWxQSwUGAAAAAAQABAD5AAAAkgMAAAAA&#10;" filled="t" fillcolor="#4f81bd [3204]" strokecolor="#c0cce1" strokeweight="2pt">
                  <v:stroke startarrowwidth="narrow" startarrowlength="short" endarrowwidth="narrow" endarrowlength="short"/>
                </v:shape>
                <v:rect id="Rectangle 36" o:spid="_x0000_s1060" style="position:absolute;left:33687;top:31458;width:30800;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sLMMA&#10;AADbAAAADwAAAGRycy9kb3ducmV2LnhtbESPwW7CMBBE75X4B2uReisOAUVtwCCoqFR6gqQfsI2X&#10;OCJep7EL4e9xpUo9jmbmjWa5HmwrLtT7xrGC6SQBQVw53XCt4LN8e3oG4QOyxtYxKbiRh/Vq9LDE&#10;XLsrH+lShFpECPscFZgQulxKXxmy6CeuI47eyfUWQ5R9LXWP1wi3rUyTJJMWG44LBjt6NVSdix+r&#10;4DB3lO5Svy1q+2KGr/Jj/42ZUo/jYbMAEWgI/+G/9rtWMMvg90v8A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sLMMAAADbAAAADwAAAAAAAAAAAAAAAACYAgAAZHJzL2Rv&#10;d25yZXYueG1sUEsFBgAAAAAEAAQA9QAAAIgDAAAAAA==&#10;" filled="f" stroked="f">
                  <v:textbox inset="2.53958mm,2.53958mm,2.53958mm,2.53958mm">
                    <w:txbxContent>
                      <w:p w14:paraId="345FF178" w14:textId="77777777" w:rsidR="00DF1F0C" w:rsidRDefault="00DF1F0C">
                        <w:pPr>
                          <w:spacing w:line="240" w:lineRule="auto"/>
                          <w:textDirection w:val="btLr"/>
                        </w:pPr>
                      </w:p>
                    </w:txbxContent>
                  </v:textbox>
                </v:rect>
                <v:shape id="Text Box 37" o:spid="_x0000_s1061" type="#_x0000_t202" style="position:absolute;left:33683;top:31455;width:35139;height:3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UhMYA&#10;AADbAAAADwAAAGRycy9kb3ducmV2LnhtbESP0WoCMRRE3wv9h3ALvohm26KVrVFEKhV9KFU/4Lq5&#10;3V27uYmbuK5+vREKfRxm5gwznramEg3VvrSs4LmfgCDOrC45V7DbLnojED4ga6wsk4ILeZhOHh/G&#10;mGp75m9qNiEXEcI+RQVFCC6V0mcFGfR964ij92NrgyHKOpe6xnOEm0q+JMlQGiw5LhToaF5Q9rs5&#10;GQVfA3f8mJ2addbd7lfDvD24z8NVqc5TO3sHEagN/+G/9lIreH2D+5f4A+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yUhMYAAADbAAAADwAAAAAAAAAAAAAAAACYAgAAZHJz&#10;L2Rvd25yZXYueG1sUEsFBgAAAAAEAAQA9QAAAIsDAAAAAA==&#10;" filled="f" stroked="f">
                  <v:textbox inset="1.69306mm,1.69306mm,1.69306mm,1.69306mm">
                    <w:txbxContent>
                      <w:p w14:paraId="4875B8EF" w14:textId="7CF66E8B" w:rsidR="00DF1F0C" w:rsidRDefault="00DF1F0C">
                        <w:pPr>
                          <w:spacing w:line="215" w:lineRule="auto"/>
                          <w:textDirection w:val="btLr"/>
                        </w:pPr>
                        <w:r>
                          <w:rPr>
                            <w:rFonts w:ascii="Calibri" w:eastAsia="Calibri" w:hAnsi="Calibri" w:cs="Calibri"/>
                            <w:color w:val="000000"/>
                            <w:sz w:val="32"/>
                          </w:rPr>
                          <w:t>III. Timeline                              pg 25</w:t>
                        </w:r>
                      </w:p>
                    </w:txbxContent>
                  </v:textbox>
                </v:shape>
                <v:shape id="Straight Arrow Connector 38" o:spid="_x0000_s1062" type="#_x0000_t32" style="position:absolute;left:33813;top:34029;width:208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nrZ8EAAADbAAAADwAAAGRycy9kb3ducmV2LnhtbERPyWrDMBC9F/oPYgq9lERuQkxxI5ti&#10;KPjWNEtzHaypl0ojYymJ8/fRoZDj4+3rYrJGnGn0nWMFr/MEBHHtdMeNgv3uc/YGwgdkjcYxKbiS&#10;hyJ/fFhjpt2Fv+m8DY2IIewzVNCGMGRS+roli37uBuLI/brRYohwbKQe8RLDrZGLJEmlxY5jQ4sD&#10;lS3Vf9uTVZD0x/7lqyrlhgdb1SY1Pys8KPX8NH28gwg0hbv4311pBcs4Nn6JP0Dm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GetnwQAAANsAAAAPAAAAAAAAAAAAAAAA&#10;AKECAABkcnMvZG93bnJldi54bWxQSwUGAAAAAAQABAD5AAAAjwMAAAAA&#10;" filled="t" fillcolor="#4f81bd [3204]" strokecolor="#c0cce1" strokeweight="2pt">
                  <v:stroke startarrowwidth="narrow" startarrowlength="short" endarrowwidth="narrow" endarrowlength="short"/>
                </v:shape>
                <v:rect id="Rectangle 39" o:spid="_x0000_s1063" style="position:absolute;left:33872;top:34190;width:30193;height:2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l4XsMA&#10;AADbAAAADwAAAGRycy9kb3ducmV2LnhtbESPwW7CMBBE70j8g7VI3IrTgBAEDIIKJNoThH7ANl7i&#10;qPE6jQ2Ev68rVeI4mpk3muW6s7W4UesrxwpeRwkI4sLpiksFn+f9ywyED8gaa8ek4EEe1qt+b4mZ&#10;dnc+0S0PpYgQ9hkqMCE0mZS+MGTRj1xDHL2Lay2GKNtS6hbvEW5rmSbJVFqsOC4YbOjNUPGdX62C&#10;48RRukv9Ni/t3HRf54/3H5wqNRx0mwWIQF14hv/bB61gPIe/L/EH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l4XsMAAADbAAAADwAAAAAAAAAAAAAAAACYAgAAZHJzL2Rv&#10;d25yZXYueG1sUEsFBgAAAAAEAAQA9QAAAIgDAAAAAA==&#10;" filled="f" stroked="f">
                  <v:textbox inset="2.53958mm,2.53958mm,2.53958mm,2.53958mm">
                    <w:txbxContent>
                      <w:p w14:paraId="4855DC73" w14:textId="77777777" w:rsidR="00DF1F0C" w:rsidRDefault="00DF1F0C">
                        <w:pPr>
                          <w:spacing w:line="240" w:lineRule="auto"/>
                          <w:textDirection w:val="btLr"/>
                        </w:pPr>
                      </w:p>
                    </w:txbxContent>
                  </v:textbox>
                </v:rect>
                <v:shape id="Text Box 40" o:spid="_x0000_s1064" type="#_x0000_t202" style="position:absolute;left:33869;top:34188;width:33833;height:3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N/jcMA&#10;AADbAAAADwAAAGRycy9kb3ducmV2LnhtbERPy2oCMRTdF/yHcIVuSs20WClTMyKiKHUhVT/gOrmd&#10;h5ObdBLHsV9vFoUuD+c9nfWmER21vrKs4GWUgCDOra64UHA8rJ7fQfiArLGxTApu5GGWDR6mmGp7&#10;5S/q9qEQMYR9igrKEFwqpc9LMuhH1hFH7tu2BkOEbSF1i9cYbhr5miQTabDi2FCio0VJ+Xl/MQp2&#10;b+5nOb902/zpcPqcFH3t1vWvUo/Dfv4BIlAf/sV/7o1WMI7r45f4A2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N/jcMAAADbAAAADwAAAAAAAAAAAAAAAACYAgAAZHJzL2Rv&#10;d25yZXYueG1sUEsFBgAAAAAEAAQA9QAAAIgDAAAAAA==&#10;" filled="f" stroked="f">
                  <v:textbox inset="1.69306mm,1.69306mm,1.69306mm,1.69306mm">
                    <w:txbxContent>
                      <w:p w14:paraId="3FA6D4D4" w14:textId="42B4029F" w:rsidR="00DF1F0C" w:rsidRDefault="00DF1F0C">
                        <w:pPr>
                          <w:spacing w:line="215" w:lineRule="auto"/>
                          <w:textDirection w:val="btLr"/>
                        </w:pPr>
                        <w:r>
                          <w:rPr>
                            <w:rFonts w:ascii="Calibri" w:eastAsia="Calibri" w:hAnsi="Calibri" w:cs="Calibri"/>
                            <w:color w:val="000000"/>
                            <w:sz w:val="32"/>
                          </w:rPr>
                          <w:t>IV. Resource Sheet                  pg 26-27</w:t>
                        </w:r>
                      </w:p>
                    </w:txbxContent>
                  </v:textbox>
                </v:shape>
                <v:shape id="Straight Arrow Connector 41" o:spid="_x0000_s1065" type="#_x0000_t32" style="position:absolute;left:33523;top:37137;width:208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Uxh8IAAADbAAAADwAAAGRycy9kb3ducmV2LnhtbESPT4vCMBTE74LfITxhL4umLrsi1Sgi&#10;CL3t+v/6aJ5tNXkpTdTutzeC4HGYmd8w03lrjbhR4yvHCoaDBARx7nTFhYLddtUfg/ABWaNxTAr+&#10;ycN81u1MMdXuzmu6bUIhIoR9igrKEOpUSp+XZNEPXE0cvZNrLIYom0LqBu8Rbo38SpKRtFhxXCix&#10;pmVJ+WVztQqS8/H8+Zst5R/XNsvNyBx+cK/UR69dTEAEasM7/GpnWsH3EJ5f4g+Q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yUxh8IAAADbAAAADwAAAAAAAAAAAAAA&#10;AAChAgAAZHJzL2Rvd25yZXYueG1sUEsFBgAAAAAEAAQA+QAAAJADAAAAAA==&#10;" filled="t" fillcolor="#4f81bd [3204]" strokecolor="#c0cce1" strokeweight="2pt">
                  <v:stroke startarrowwidth="narrow" startarrowlength="short" endarrowwidth="narrow" endarrowlength="short"/>
                </v:shape>
                <v:rect id="Rectangle 42" o:spid="_x0000_s1066" style="position:absolute;left:33687;top:37096;width:29253;height:2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uZUsIA&#10;AADbAAAADwAAAGRycy9kb3ducmV2LnhtbESP0WrCQBRE3wv+w3KFvtWNQaRGV1FpQX2q0Q+4Zq/Z&#10;YPZuzG41/r0rFPo4zMwZZrbobC1u1PrKsYLhIAFBXDhdcangePj++AThA7LG2jEpeJCHxbz3NsNM&#10;uzvv6ZaHUkQI+wwVmBCaTEpfGLLoB64hjt7ZtRZDlG0pdYv3CLe1TJNkLC1WHBcMNrQ2VFzyX6vg&#10;Z+Qo/Ur9Ki/txHSnw257xbFS7/1uOQURqAv/4b/2RisYpf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S5lSwgAAANsAAAAPAAAAAAAAAAAAAAAAAJgCAABkcnMvZG93&#10;bnJldi54bWxQSwUGAAAAAAQABAD1AAAAhwMAAAAA&#10;" filled="f" stroked="f">
                  <v:textbox inset="2.53958mm,2.53958mm,2.53958mm,2.53958mm">
                    <w:txbxContent>
                      <w:p w14:paraId="6A2F3F0A" w14:textId="77777777" w:rsidR="00DF1F0C" w:rsidRDefault="00DF1F0C">
                        <w:pPr>
                          <w:spacing w:line="240" w:lineRule="auto"/>
                          <w:textDirection w:val="btLr"/>
                        </w:pPr>
                      </w:p>
                    </w:txbxContent>
                  </v:textbox>
                </v:rect>
                <v:shape id="Text Box 43" o:spid="_x0000_s1067" type="#_x0000_t202" style="position:absolute;left:33684;top:37094;width:33644;height:3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Hh+sYA&#10;AADbAAAADwAAAGRycy9kb3ducmV2LnhtbESP0WoCMRRE3wv9h3ALvhTNtrUiW6OIVCr6UKp+wHVz&#10;u7t2cxM3cV39eiMIfRxm5gwzmrSmEg3VvrSs4KWXgCDOrC45V7DdzLtDED4ga6wsk4IzeZiMHx9G&#10;mGp74h9q1iEXEcI+RQVFCC6V0mcFGfQ964ij92trgyHKOpe6xlOEm0q+JslAGiw5LhToaFZQ9rc+&#10;GgXf7+7wOT02q+x5s1sO8nbvvvYXpTpP7fQDRKA2/Ifv7YVW0H+D25f4A+T4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Hh+sYAAADbAAAADwAAAAAAAAAAAAAAAACYAgAAZHJz&#10;L2Rvd25yZXYueG1sUEsFBgAAAAAEAAQA9QAAAIsDAAAAAA==&#10;" filled="f" stroked="f">
                  <v:textbox inset="1.69306mm,1.69306mm,1.69306mm,1.69306mm">
                    <w:txbxContent>
                      <w:p w14:paraId="54FB1F0A" w14:textId="53904019" w:rsidR="00DF1F0C" w:rsidRDefault="00DF1F0C">
                        <w:pPr>
                          <w:spacing w:line="215" w:lineRule="auto"/>
                          <w:textDirection w:val="btLr"/>
                        </w:pPr>
                        <w:r>
                          <w:rPr>
                            <w:rFonts w:ascii="Calibri" w:eastAsia="Calibri" w:hAnsi="Calibri" w:cs="Calibri"/>
                            <w:color w:val="000000"/>
                            <w:sz w:val="32"/>
                          </w:rPr>
                          <w:t>V. Calendar                              pg 28</w:t>
                        </w:r>
                      </w:p>
                    </w:txbxContent>
                  </v:textbox>
                </v:shape>
                <v:shape id="Straight Arrow Connector 44" o:spid="_x0000_s1068" type="#_x0000_t32" style="position:absolute;left:33443;top:40193;width:208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KSH8QAAADbAAAADwAAAGRycy9kb3ducmV2LnhtbESPzWrDMBCE74W8g9hAL6WWE1xTnCgh&#10;BAK+tc1Pe12sje1EWhlLid23rwqFHoeZ+YZZrkdrxJ163zpWMEtSEMSV0y3XCo6H3fMrCB+QNRrH&#10;pOCbPKxXk4clFtoN/EH3fahFhLAvUEETQldI6auGLPrEdcTRO7veYoiyr6XucYhwa+Q8TXNpseW4&#10;0GBH24aq6/5mFaSXr8vTW7mV79zZsjK5+XzBk1KP03GzABFoDP/hv3apFWQZ/H6JP0C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UpIfxAAAANsAAAAPAAAAAAAAAAAA&#10;AAAAAKECAABkcnMvZG93bnJldi54bWxQSwUGAAAAAAQABAD5AAAAkgMAAAAA&#10;" filled="t" fillcolor="#4f81bd [3204]" strokecolor="#c0cce1" strokeweight="2pt">
                  <v:stroke startarrowwidth="narrow" startarrowlength="short" endarrowwidth="narrow" endarrowlength="short"/>
                </v:shape>
                <v:rect id="Rectangle 45" o:spid="_x0000_s1069" style="position:absolute;left:33502;top:40195;width:29979;height:25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IBJsMA&#10;AADbAAAADwAAAGRycy9kb3ducmV2LnhtbESPwW7CMBBE75X4B2uRegOHiCIa4iBatVLhBKEfsMTb&#10;OGq8TmMX0r/HSEg9jmbmjSZfD7YVZ+p941jBbJqAIK6cbrhW8Hl8nyxB+ICssXVMCv7Iw7oYPeSY&#10;aXfhA53LUIsIYZ+hAhNCl0npK0MW/dR1xNH7cr3FEGVfS93jJcJtK9MkWUiLDccFgx29Gqq+y1+r&#10;YD93lL6l/qWs7bMZTsfd9gcXSj2Oh80KRKAh/Ifv7Q+tYP4Ety/x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IBJsMAAADbAAAADwAAAAAAAAAAAAAAAACYAgAAZHJzL2Rv&#10;d25yZXYueG1sUEsFBgAAAAAEAAQA9QAAAIgDAAAAAA==&#10;" filled="f" stroked="f">
                  <v:textbox inset="2.53958mm,2.53958mm,2.53958mm,2.53958mm">
                    <w:txbxContent>
                      <w:p w14:paraId="5020E50F" w14:textId="77777777" w:rsidR="00DF1F0C" w:rsidRDefault="00DF1F0C">
                        <w:pPr>
                          <w:spacing w:line="240" w:lineRule="auto"/>
                          <w:textDirection w:val="btLr"/>
                        </w:pPr>
                      </w:p>
                    </w:txbxContent>
                  </v:textbox>
                </v:rect>
                <v:shape id="Text Box 46" o:spid="_x0000_s1070" type="#_x0000_t202" style="position:absolute;left:33502;top:40195;width:29979;height:2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ZCYsYA&#10;AADbAAAADwAAAGRycy9kb3ducmV2LnhtbESP0WrCQBRE34X+w3ILvohuWjSU6CpSWpT2Qap+wDV7&#10;TaLZu9vsGtN+fbcg+DjMzBlmtuhMLVpqfGVZwdMoAUGcW11xoWC/ex++gPABWWNtmRT8kIfF/KE3&#10;w0zbK39Ruw2FiBD2GSooQ3CZlD4vyaAfWUccvaNtDIYom0LqBq8Rbmr5nCSpNFhxXCjR0WtJ+Xl7&#10;MQo2E/f9try0n/lgd/hIi+7kVqdfpfqP3XIKIlAX7uFbe60VjFP4/xJ/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ZCYsYAAADbAAAADwAAAAAAAAAAAAAAAACYAgAAZHJz&#10;L2Rvd25yZXYueG1sUEsFBgAAAAAEAAQA9QAAAIsDAAAAAA==&#10;" filled="f" stroked="f">
                  <v:textbox inset="1.69306mm,1.69306mm,1.69306mm,1.69306mm">
                    <w:txbxContent>
                      <w:p w14:paraId="3E0EA973" w14:textId="77777777" w:rsidR="00DF1F0C" w:rsidRDefault="00DF1F0C">
                        <w:pPr>
                          <w:spacing w:line="215" w:lineRule="auto"/>
                          <w:textDirection w:val="btLr"/>
                        </w:pPr>
                      </w:p>
                    </w:txbxContent>
                  </v:textbox>
                </v:shape>
                <v:shape id="Straight Arrow Connector 47" o:spid="_x0000_s1071" type="#_x0000_t32" style="position:absolute;left:33986;top:43849;width:208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AMaMQAAADbAAAADwAAAGRycy9kb3ducmV2LnhtbESPT2sCMRTE7wW/Q3hCL6VmLbotW7Mi&#10;grC3WrXt9bF53T8mL8sm1fXbm4LgcZiZ3zCL5WCNOFHvG8cKppMEBHHpdMOVgsN+8/wGwgdkjcYx&#10;KbiQh2U+elhgpt2ZP+m0C5WIEPYZKqhD6DIpfVmTRT9xHXH0fl1vMUTZV1L3eI5wa+RLkqTSYsNx&#10;ocaO1jWVx92fVZC0P+3TR7GWW+5sUZrUfM/xS6nH8bB6BxFoCPfwrV1oBbNX+P8Sf4DM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gAxoxAAAANsAAAAPAAAAAAAAAAAA&#10;AAAAAKECAABkcnMvZG93bnJldi54bWxQSwUGAAAAAAQABAD5AAAAkgMAAAAA&#10;" filled="t" fillcolor="#4f81bd [3204]" strokecolor="#c0cce1" strokeweight="2pt">
                  <v:stroke startarrowwidth="narrow" startarrowlength="short" endarrowwidth="narrow" endarrowlength="short"/>
                </v:shape>
                <v:rect id="Rectangle 48" o:spid="_x0000_s1072" style="position:absolute;left:33225;top:44002;width:29477;height:1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uuL8A&#10;AADbAAAADwAAAGRycy9kb3ducmV2LnhtbERPzYrCMBC+L/gOYQRva2oRWbtGUVFQT2v1AWab2aZs&#10;M6lN1Pr25iB4/Pj+Z4vO1uJGra8cKxgNExDEhdMVlwrOp+3nFwgfkDXWjknBgzws5r2PGWba3flI&#10;tzyUIoawz1CBCaHJpPSFIYt+6BriyP251mKIsC2lbvEew20t0ySZSIsVxwaDDa0NFf/51Sr4GTtK&#10;N6lf5aWdmu73dNhfcKLUoN8tv0EE6sJb/HLvtIJxHBu/xB8g5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o664vwAAANsAAAAPAAAAAAAAAAAAAAAAAJgCAABkcnMvZG93bnJl&#10;di54bWxQSwUGAAAAAAQABAD1AAAAhAMAAAAA&#10;" filled="f" stroked="f">
                  <v:textbox inset="2.53958mm,2.53958mm,2.53958mm,2.53958mm">
                    <w:txbxContent>
                      <w:p w14:paraId="0C86B2F5" w14:textId="77777777" w:rsidR="00DF1F0C" w:rsidRDefault="00DF1F0C">
                        <w:pPr>
                          <w:spacing w:line="240" w:lineRule="auto"/>
                          <w:textDirection w:val="btLr"/>
                        </w:pPr>
                      </w:p>
                    </w:txbxContent>
                  </v:textbox>
                </v:rect>
                <v:shape id="Text Box 49" o:spid="_x0000_s1073" type="#_x0000_t202" style="position:absolute;left:33225;top:44002;width:29477;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WEMYA&#10;AADbAAAADwAAAGRycy9kb3ducmV2LnhtbESP0WoCMRRE3wv9h3ALvohmW6rUrVFEKhV9KFU/4Lq5&#10;3V27uYmbuK5+vREKfRxm5gwznramEg3VvrSs4LmfgCDOrC45V7DbLnpvIHxA1lhZJgUX8jCdPD6M&#10;MdX2zN/UbEIuIoR9igqKEFwqpc8KMuj71hFH78fWBkOUdS51jecIN5V8SZKhNFhyXCjQ0byg7Hdz&#10;Mgq+Bu74MTs166y73a+GeXtwn4erUp2ndvYOIlAb/sN/7aVW8DqC+5f4A+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nWEMYAAADbAAAADwAAAAAAAAAAAAAAAACYAgAAZHJz&#10;L2Rvd25yZXYueG1sUEsFBgAAAAAEAAQA9QAAAIsDAAAAAA==&#10;" filled="f" stroked="f">
                  <v:textbox inset="1.69306mm,1.69306mm,1.69306mm,1.69306mm">
                    <w:txbxContent>
                      <w:p w14:paraId="67BDFB8F" w14:textId="77777777" w:rsidR="00DF1F0C" w:rsidRDefault="00DF1F0C">
                        <w:pPr>
                          <w:spacing w:line="215" w:lineRule="auto"/>
                          <w:textDirection w:val="btLr"/>
                        </w:pPr>
                        <w:r>
                          <w:rPr>
                            <w:rFonts w:ascii="Calibri" w:eastAsia="Calibri" w:hAnsi="Calibri" w:cs="Calibri"/>
                            <w:color w:val="000000"/>
                            <w:sz w:val="32"/>
                          </w:rPr>
                          <w:t>VII. Change in Working Time pg 44</w:t>
                        </w:r>
                      </w:p>
                    </w:txbxContent>
                  </v:textbox>
                </v:shape>
                <v:shape id="Straight Arrow Connector 50" o:spid="_x0000_s1074" type="#_x0000_t32" style="position:absolute;left:12535;top:47031;width:432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ACwcEAAADbAAAADwAAAGRycy9kb3ducmV2LnhtbERPyWrDMBC9B/oPYgq9hFhOICE4lkMJ&#10;FHxLmybtdbCmXiqNjKXY7t9Xh0KPj7fnx9kaMdLgW8cK1kkKgrhyuuVawfX9ZbUH4QOyRuOYFPyQ&#10;h2PxsMgx027iNxovoRYxhH2GCpoQ+kxKXzVk0SeuJ47clxsshgiHWuoBpxhujdyk6U5abDk2NNjT&#10;qaHq+3K3CtLus1uey5N85d6WldmZjy3elHp6nJ8PIALN4V/85y61gm1cH7/EHyC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sALBwQAAANsAAAAPAAAAAAAAAAAAAAAA&#10;AKECAABkcnMvZG93bnJldi54bWxQSwUGAAAAAAQABAD5AAAAjwMAAAAA&#10;" filled="t" fillcolor="#4f81bd [3204]" strokecolor="#c0cce1" strokeweight="2pt">
                  <v:stroke startarrowwidth="narrow" startarrowlength="short" endarrowwidth="narrow" endarrowlength="short"/>
                </v:shape>
                <v:rect id="Rectangle 51" o:spid="_x0000_s1075" style="position:absolute;left:13130;top:47096;width:50837;height:3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R+MMA&#10;AADbAAAADwAAAGRycy9kb3ducmV2LnhtbESPwW7CMBBE70j8g7VIvRWHCFAJGNQiKpWeaOADlniJ&#10;I+J1iF0If48rVeI4mpk3msWqs7W4UusrxwpGwwQEceF0xaWCw/7z9Q2ED8gaa8ek4E4eVst+b4GZ&#10;djf+oWseShEh7DNUYEJoMil9YciiH7qGOHon11oMUbal1C3eItzWMk2SqbRYcVww2NDaUHHOf62C&#10;3dhRukn9R17amemO++/tBadKvQy69zmIQF14hv/bX1rBZAR/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CR+MMAAADbAAAADwAAAAAAAAAAAAAAAACYAgAAZHJzL2Rv&#10;d25yZXYueG1sUEsFBgAAAAAEAAQA9QAAAIgDAAAAAA==&#10;" filled="f" stroked="f">
                  <v:textbox inset="2.53958mm,2.53958mm,2.53958mm,2.53958mm">
                    <w:txbxContent>
                      <w:p w14:paraId="0C9007CB" w14:textId="77777777" w:rsidR="00DF1F0C" w:rsidRDefault="00DF1F0C">
                        <w:pPr>
                          <w:spacing w:line="240" w:lineRule="auto"/>
                          <w:textDirection w:val="btLr"/>
                        </w:pPr>
                      </w:p>
                    </w:txbxContent>
                  </v:textbox>
                </v:rect>
                <v:shape id="Text Box 53" o:spid="_x0000_s1076" type="#_x0000_t202" style="position:absolute;left:13130;top:47095;width:54696;height:3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3J8YA&#10;AADbAAAADwAAAGRycy9kb3ducmV2LnhtbESP0WrCQBRE34X+w3KFvohubFEkuooUpaV9kEY/4Jq9&#10;JtHs3TW7xrRf3y0U+jjMzBlmsepMLVpqfGVZwXiUgCDOra64UHDYb4czED4ga6wtk4Iv8rBaPvQW&#10;mGp7509qs1CICGGfooIyBJdK6fOSDPqRdcTRO9nGYIiyKaRu8B7hppZPSTKVBiuOCyU6eikpv2Q3&#10;o2A3cdfN+tZ+5IP98X1adGf3ev5W6rHfrecgAnXhP/zXftMKJs/w+yX+AL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h3J8YAAADbAAAADwAAAAAAAAAAAAAAAACYAgAAZHJz&#10;L2Rvd25yZXYueG1sUEsFBgAAAAAEAAQA9QAAAIsDAAAAAA==&#10;" filled="f" stroked="f">
                  <v:textbox inset="1.69306mm,1.69306mm,1.69306mm,1.69306mm">
                    <w:txbxContent>
                      <w:p w14:paraId="4DD90483" w14:textId="2894F628" w:rsidR="00DF1F0C" w:rsidRDefault="00DF1F0C">
                        <w:pPr>
                          <w:spacing w:line="215" w:lineRule="auto"/>
                          <w:textDirection w:val="btLr"/>
                        </w:pPr>
                        <w:r>
                          <w:rPr>
                            <w:rFonts w:ascii="Calibri" w:eastAsia="Calibri" w:hAnsi="Calibri" w:cs="Calibri"/>
                            <w:color w:val="000000"/>
                            <w:sz w:val="32"/>
                          </w:rPr>
                          <w:t>f. Communication and collaboration tools                     pg 29</w:t>
                        </w:r>
                      </w:p>
                    </w:txbxContent>
                  </v:textbox>
                </v:shape>
                <v:shape id="Straight Arrow Connector 54" o:spid="_x0000_s1077" type="#_x0000_t32" style="position:absolute;left:12874;top:50088;width:432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sEwsQAAADbAAAADwAAAGRycy9kb3ducmV2LnhtbESPzWrDMBCE74W8g9hAL6WWG2JTnCgh&#10;BAq+tc1Pe12sje1EWhlLid23jwqFHoeZ+YZZrkdrxI163zpW8JKkIIgrp1uuFRz2b8+vIHxA1mgc&#10;k4If8rBeTR6WWGg38CfddqEWEcK+QAVNCF0hpa8asugT1xFH7+R6iyHKvpa6xyHCrZGzNM2lxZbj&#10;QoMdbRuqLrurVZCev89P7+VWfnBny8rk5ivDo1KP03GzABFoDP/hv3apFWRz+P0Sf4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TCxAAAANsAAAAPAAAAAAAAAAAA&#10;AAAAAKECAABkcnMvZG93bnJldi54bWxQSwUGAAAAAAQABAD5AAAAkgMAAAAA&#10;" filled="t" fillcolor="#4f81bd [3204]" strokecolor="#c0cce1" strokeweight="2pt">
                  <v:stroke startarrowwidth="narrow" startarrowlength="short" endarrowwidth="narrow" endarrowlength="short"/>
                </v:shape>
                <v:rect id="Rectangle 55" o:spid="_x0000_s1078" style="position:absolute;left:13138;top:49818;width:50133;height:3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uX+8MA&#10;AADbAAAADwAAAGRycy9kb3ducmV2LnhtbESPwW7CMBBE70j9B2srcQOnEaA2YFCpigScaOgHLPE2&#10;jhqvQ2wg/D1GQuI4mpk3mtmis7U4U+srxwrehgkI4sLpiksFv/vV4B2ED8gaa8ek4EoeFvOX3gwz&#10;7S78Q+c8lCJC2GeowITQZFL6wpBFP3QNcfT+XGsxRNmWUrd4iXBbyzRJJtJixXHBYENfhor//GQV&#10;7EaO0u/UL/PSfpjusN9ujjhRqv/afU5BBOrCM/xor7WC8Rj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uX+8MAAADbAAAADwAAAAAAAAAAAAAAAACYAgAAZHJzL2Rv&#10;d25yZXYueG1sUEsFBgAAAAAEAAQA9QAAAIgDAAAAAA==&#10;" filled="f" stroked="f">
                  <v:textbox inset="2.53958mm,2.53958mm,2.53958mm,2.53958mm">
                    <w:txbxContent>
                      <w:p w14:paraId="1E69BF45" w14:textId="77777777" w:rsidR="00DF1F0C" w:rsidRDefault="00DF1F0C">
                        <w:pPr>
                          <w:spacing w:line="240" w:lineRule="auto"/>
                          <w:textDirection w:val="btLr"/>
                        </w:pPr>
                      </w:p>
                    </w:txbxContent>
                  </v:textbox>
                </v:rect>
                <v:shape id="Text Box 56" o:spid="_x0000_s1079" type="#_x0000_t202" style="position:absolute;left:13137;top:49815;width:55140;height:3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v8YA&#10;AADbAAAADwAAAGRycy9kb3ducmV2LnhtbESP3WrCQBSE7wu+w3KE3pS6UTBI6ioiFku9EH8e4DR7&#10;mkSzZ7fZNaY+fbcgeDnMzDfMdN6ZWrTU+MqyguEgAUGcW11xoeB4eH+dgPABWWNtmRT8kof5rPc0&#10;xUzbK++o3YdCRAj7DBWUIbhMSp+XZNAPrCOO3rdtDIYom0LqBq8Rbmo5SpJUGqw4LpToaFlSft5f&#10;jILt2P2sFpd2k78cvj7Toju59emm1HO/W7yBCNSFR/je/tAKxin8f4k/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v8YAAADbAAAADwAAAAAAAAAAAAAAAACYAgAAZHJz&#10;L2Rvd25yZXYueG1sUEsFBgAAAAAEAAQA9QAAAIsDAAAAAA==&#10;" filled="f" stroked="f">
                  <v:textbox inset="1.69306mm,1.69306mm,1.69306mm,1.69306mm">
                    <w:txbxContent>
                      <w:p w14:paraId="5398AD10" w14:textId="023DC8AA" w:rsidR="00DF1F0C" w:rsidRDefault="00DF1F0C">
                        <w:pPr>
                          <w:spacing w:line="215" w:lineRule="auto"/>
                          <w:textDirection w:val="btLr"/>
                        </w:pPr>
                        <w:r>
                          <w:rPr>
                            <w:rFonts w:ascii="Calibri" w:eastAsia="Calibri" w:hAnsi="Calibri" w:cs="Calibri"/>
                            <w:color w:val="000000"/>
                            <w:sz w:val="32"/>
                          </w:rPr>
                          <w:t>g. Team Meetings                                                               pg29 30293063</w:t>
                        </w:r>
                      </w:p>
                    </w:txbxContent>
                  </v:textbox>
                </v:shape>
                <v:shape id="Straight Arrow Connector 57" o:spid="_x0000_s1080" type="#_x0000_t32" style="position:absolute;left:12784;top:54043;width:432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atcMAAADbAAAADwAAAGRycy9kb3ducmV2LnhtbESPzWrDMBCE74W8g9hALqWWE0hSHCsh&#10;BAq+tc3vdbG2tlNpJSw1cd++KhR6HGbmG6bcDNaIG/Whc6xgmuUgiGunO24UHA8vT88gQkTWaByT&#10;gm8KsFmPHkostLvzO932sREJwqFABW2MvpAy1C1ZDJnzxMn7cL3FmGTfSN3jPcGtkbM8X0iLHaeF&#10;Fj3tWqo/919WQX69XB9fq518Y2+r2izMeY4npSbjYbsCEWmI/+G/dqUVzJfw+yX9AL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ZmrXDAAAA2wAAAA8AAAAAAAAAAAAA&#10;AAAAoQIAAGRycy9kb3ducmV2LnhtbFBLBQYAAAAABAAEAPkAAACRAwAAAAA=&#10;" filled="t" fillcolor="#4f81bd [3204]" strokecolor="#c0cce1" strokeweight="2pt">
                  <v:stroke startarrowwidth="narrow" startarrowlength="short" endarrowwidth="narrow" endarrowlength="short"/>
                </v:shape>
                <w10:anchorlock/>
              </v:group>
            </w:pict>
          </mc:Fallback>
        </mc:AlternateContent>
      </w:r>
    </w:p>
    <w:p w14:paraId="61DFD544" w14:textId="77777777" w:rsidR="00AD651C" w:rsidRDefault="00DC3997">
      <w:pPr>
        <w:spacing w:after="200"/>
        <w:jc w:val="center"/>
        <w:rPr>
          <w:rFonts w:ascii="Times New Roman" w:eastAsia="Times New Roman" w:hAnsi="Times New Roman" w:cs="Times New Roman"/>
          <w:b/>
          <w:color w:val="4F81BD"/>
          <w:sz w:val="40"/>
          <w:szCs w:val="40"/>
        </w:rPr>
      </w:pPr>
      <w:r>
        <w:rPr>
          <w:rFonts w:ascii="Times New Roman" w:eastAsia="Times New Roman" w:hAnsi="Times New Roman" w:cs="Times New Roman"/>
          <w:b/>
          <w:noProof/>
          <w:color w:val="4F81BD"/>
          <w:sz w:val="40"/>
          <w:szCs w:val="40"/>
          <w:lang w:eastAsia="en-GB" w:bidi="ne-NP"/>
        </w:rPr>
        <w:lastRenderedPageBreak/>
        <mc:AlternateContent>
          <mc:Choice Requires="wpg">
            <w:drawing>
              <wp:inline distT="0" distB="0" distL="0" distR="0" wp14:anchorId="632FB64E" wp14:editId="1F77B775">
                <wp:extent cx="6964680" cy="5829300"/>
                <wp:effectExtent l="0" t="0" r="7620" b="0"/>
                <wp:docPr id="58" name="Group 58"/>
                <wp:cNvGraphicFramePr/>
                <a:graphic xmlns:a="http://schemas.openxmlformats.org/drawingml/2006/main">
                  <a:graphicData uri="http://schemas.microsoft.com/office/word/2010/wordprocessingGroup">
                    <wpg:wgp>
                      <wpg:cNvGrpSpPr/>
                      <wpg:grpSpPr>
                        <a:xfrm>
                          <a:off x="0" y="0"/>
                          <a:ext cx="6964680" cy="5829300"/>
                          <a:chOff x="-1" y="0"/>
                          <a:chExt cx="7474411" cy="6249195"/>
                        </a:xfrm>
                      </wpg:grpSpPr>
                      <wpg:grpSp>
                        <wpg:cNvPr id="59" name="Group 59"/>
                        <wpg:cNvGrpSpPr/>
                        <wpg:grpSpPr>
                          <a:xfrm>
                            <a:off x="-1" y="0"/>
                            <a:ext cx="7474411" cy="6249195"/>
                            <a:chOff x="-1" y="0"/>
                            <a:chExt cx="7474411" cy="6249195"/>
                          </a:xfrm>
                        </wpg:grpSpPr>
                        <wps:wsp>
                          <wps:cNvPr id="60" name="Rectangle 60"/>
                          <wps:cNvSpPr/>
                          <wps:spPr>
                            <a:xfrm>
                              <a:off x="0" y="0"/>
                              <a:ext cx="6700600" cy="6160950"/>
                            </a:xfrm>
                            <a:prstGeom prst="rect">
                              <a:avLst/>
                            </a:prstGeom>
                            <a:noFill/>
                            <a:ln>
                              <a:noFill/>
                            </a:ln>
                          </wps:spPr>
                          <wps:txbx>
                            <w:txbxContent>
                              <w:p w14:paraId="2057D3B4"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61" name="Straight Arrow Connector 61"/>
                          <wps:cNvCnPr/>
                          <wps:spPr>
                            <a:xfrm>
                              <a:off x="0" y="0"/>
                              <a:ext cx="6700604" cy="0"/>
                            </a:xfrm>
                            <a:prstGeom prst="straightConnector1">
                              <a:avLst/>
                            </a:prstGeom>
                            <a:solidFill>
                              <a:schemeClr val="accent1"/>
                            </a:solidFill>
                            <a:ln w="25400" cap="flat" cmpd="sng">
                              <a:solidFill>
                                <a:schemeClr val="accent1"/>
                              </a:solidFill>
                              <a:prstDash val="solid"/>
                              <a:round/>
                              <a:headEnd type="none" w="sm" len="sm"/>
                              <a:tailEnd type="none" w="sm" len="sm"/>
                            </a:ln>
                          </wps:spPr>
                          <wps:bodyPr/>
                        </wps:wsp>
                        <wps:wsp>
                          <wps:cNvPr id="62" name="Rectangle 62"/>
                          <wps:cNvSpPr/>
                          <wps:spPr>
                            <a:xfrm>
                              <a:off x="0" y="0"/>
                              <a:ext cx="1330209" cy="6160957"/>
                            </a:xfrm>
                            <a:prstGeom prst="rect">
                              <a:avLst/>
                            </a:prstGeom>
                            <a:noFill/>
                            <a:ln>
                              <a:noFill/>
                            </a:ln>
                          </wps:spPr>
                          <wps:txbx>
                            <w:txbxContent>
                              <w:p w14:paraId="09590998"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63" name="Text Box 63"/>
                          <wps:cNvSpPr txBox="1"/>
                          <wps:spPr>
                            <a:xfrm>
                              <a:off x="-1" y="0"/>
                              <a:ext cx="1604872" cy="6160957"/>
                            </a:xfrm>
                            <a:prstGeom prst="rect">
                              <a:avLst/>
                            </a:prstGeom>
                            <a:noFill/>
                            <a:ln>
                              <a:noFill/>
                            </a:ln>
                          </wps:spPr>
                          <wps:txbx>
                            <w:txbxContent>
                              <w:p w14:paraId="04D0A00C" w14:textId="77777777" w:rsidR="00DF1F0C" w:rsidRDefault="00DF1F0C">
                                <w:pPr>
                                  <w:spacing w:line="215" w:lineRule="auto"/>
                                  <w:jc w:val="center"/>
                                  <w:textDirection w:val="btLr"/>
                                </w:pPr>
                                <w:r>
                                  <w:rPr>
                                    <w:rFonts w:ascii="Calibri" w:eastAsia="Calibri" w:hAnsi="Calibri" w:cs="Calibri"/>
                                    <w:color w:val="000000"/>
                                    <w:sz w:val="44"/>
                                  </w:rPr>
                                  <w:t>2. Product Designing</w:t>
                                </w:r>
                              </w:p>
                            </w:txbxContent>
                          </wps:txbx>
                          <wps:bodyPr spcFirstLastPara="1" wrap="square" lIns="83800" tIns="83800" rIns="83800" bIns="83800" anchor="t" anchorCtr="0">
                            <a:noAutofit/>
                          </wps:bodyPr>
                        </wps:wsp>
                        <wps:wsp>
                          <wps:cNvPr id="64" name="Rectangle 64"/>
                          <wps:cNvSpPr/>
                          <wps:spPr>
                            <a:xfrm>
                              <a:off x="1423356" y="96866"/>
                              <a:ext cx="1801051" cy="1937332"/>
                            </a:xfrm>
                            <a:prstGeom prst="rect">
                              <a:avLst/>
                            </a:prstGeom>
                            <a:noFill/>
                            <a:ln>
                              <a:noFill/>
                            </a:ln>
                          </wps:spPr>
                          <wps:txbx>
                            <w:txbxContent>
                              <w:p w14:paraId="43BA2C1B"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65" name="Text Box 65"/>
                          <wps:cNvSpPr txBox="1"/>
                          <wps:spPr>
                            <a:xfrm>
                              <a:off x="1423356" y="96866"/>
                              <a:ext cx="1801051" cy="1937332"/>
                            </a:xfrm>
                            <a:prstGeom prst="rect">
                              <a:avLst/>
                            </a:prstGeom>
                            <a:noFill/>
                            <a:ln>
                              <a:noFill/>
                            </a:ln>
                          </wps:spPr>
                          <wps:txbx>
                            <w:txbxContent>
                              <w:p w14:paraId="644BC1DB" w14:textId="77777777" w:rsidR="00DF1F0C" w:rsidRDefault="00DF1F0C">
                                <w:pPr>
                                  <w:spacing w:line="215" w:lineRule="auto"/>
                                  <w:textDirection w:val="btLr"/>
                                </w:pPr>
                                <w:r>
                                  <w:rPr>
                                    <w:rFonts w:ascii="Calibri" w:eastAsia="Calibri" w:hAnsi="Calibri" w:cs="Calibri"/>
                                    <w:color w:val="000000"/>
                                    <w:sz w:val="36"/>
                                  </w:rPr>
                                  <w:t>a. EERD</w:t>
                                </w:r>
                              </w:p>
                            </w:txbxContent>
                          </wps:txbx>
                          <wps:bodyPr spcFirstLastPara="1" wrap="square" lIns="68575" tIns="68575" rIns="68575" bIns="68575" anchor="t" anchorCtr="0">
                            <a:noAutofit/>
                          </wps:bodyPr>
                        </wps:wsp>
                        <wps:wsp>
                          <wps:cNvPr id="66" name="Rectangle 66"/>
                          <wps:cNvSpPr/>
                          <wps:spPr>
                            <a:xfrm>
                              <a:off x="3317556" y="169715"/>
                              <a:ext cx="3301246" cy="427656"/>
                            </a:xfrm>
                            <a:prstGeom prst="rect">
                              <a:avLst/>
                            </a:prstGeom>
                            <a:noFill/>
                            <a:ln>
                              <a:noFill/>
                            </a:ln>
                          </wps:spPr>
                          <wps:txbx>
                            <w:txbxContent>
                              <w:p w14:paraId="71E9963C"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67" name="Text Box 67"/>
                          <wps:cNvSpPr txBox="1"/>
                          <wps:spPr>
                            <a:xfrm>
                              <a:off x="3317556" y="169715"/>
                              <a:ext cx="3301246" cy="427656"/>
                            </a:xfrm>
                            <a:prstGeom prst="rect">
                              <a:avLst/>
                            </a:prstGeom>
                            <a:noFill/>
                            <a:ln>
                              <a:noFill/>
                            </a:ln>
                          </wps:spPr>
                          <wps:txbx>
                            <w:txbxContent>
                              <w:p w14:paraId="04169B6C" w14:textId="3917189F" w:rsidR="00DF1F0C" w:rsidRDefault="00DF1F0C">
                                <w:pPr>
                                  <w:spacing w:line="215" w:lineRule="auto"/>
                                  <w:textDirection w:val="btLr"/>
                                </w:pPr>
                                <w:r>
                                  <w:rPr>
                                    <w:rFonts w:ascii="Calibri" w:eastAsia="Calibri" w:hAnsi="Calibri" w:cs="Calibri"/>
                                    <w:color w:val="000000"/>
                                    <w:sz w:val="32"/>
                                  </w:rPr>
                                  <w:t>I.ERD                                         pg 31</w:t>
                                </w:r>
                              </w:p>
                            </w:txbxContent>
                          </wps:txbx>
                          <wps:bodyPr spcFirstLastPara="1" wrap="square" lIns="60950" tIns="60950" rIns="60950" bIns="60950" anchor="t" anchorCtr="0">
                            <a:noAutofit/>
                          </wps:bodyPr>
                        </wps:wsp>
                        <wps:wsp>
                          <wps:cNvPr id="68" name="Straight Arrow Connector 68"/>
                          <wps:cNvCnPr/>
                          <wps:spPr>
                            <a:xfrm>
                              <a:off x="3224408" y="524523"/>
                              <a:ext cx="2390787"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69" name="Rectangle 69"/>
                          <wps:cNvSpPr/>
                          <wps:spPr>
                            <a:xfrm>
                              <a:off x="3317556" y="524523"/>
                              <a:ext cx="3344687" cy="376966"/>
                            </a:xfrm>
                            <a:prstGeom prst="rect">
                              <a:avLst/>
                            </a:prstGeom>
                            <a:noFill/>
                            <a:ln>
                              <a:noFill/>
                            </a:ln>
                          </wps:spPr>
                          <wps:txbx>
                            <w:txbxContent>
                              <w:p w14:paraId="4ABCB524"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70" name="Text Box 70"/>
                          <wps:cNvSpPr txBox="1"/>
                          <wps:spPr>
                            <a:xfrm>
                              <a:off x="3317556" y="524523"/>
                              <a:ext cx="3344687" cy="376966"/>
                            </a:xfrm>
                            <a:prstGeom prst="rect">
                              <a:avLst/>
                            </a:prstGeom>
                            <a:noFill/>
                            <a:ln>
                              <a:noFill/>
                            </a:ln>
                          </wps:spPr>
                          <wps:txbx>
                            <w:txbxContent>
                              <w:p w14:paraId="30C42C90" w14:textId="799624B1" w:rsidR="00DF1F0C" w:rsidRDefault="00DF1F0C">
                                <w:pPr>
                                  <w:spacing w:line="215" w:lineRule="auto"/>
                                  <w:textDirection w:val="btLr"/>
                                </w:pPr>
                                <w:r>
                                  <w:rPr>
                                    <w:rFonts w:ascii="Calibri" w:eastAsia="Calibri" w:hAnsi="Calibri" w:cs="Calibri"/>
                                    <w:color w:val="000000"/>
                                    <w:sz w:val="32"/>
                                  </w:rPr>
                                  <w:t>II. EERD                                    pg 32</w:t>
                                </w:r>
                              </w:p>
                            </w:txbxContent>
                          </wps:txbx>
                          <wps:bodyPr spcFirstLastPara="1" wrap="square" lIns="60950" tIns="60950" rIns="60950" bIns="60950" anchor="t" anchorCtr="0">
                            <a:noAutofit/>
                          </wps:bodyPr>
                        </wps:wsp>
                        <wps:wsp>
                          <wps:cNvPr id="71" name="Straight Arrow Connector 71"/>
                          <wps:cNvCnPr/>
                          <wps:spPr>
                            <a:xfrm>
                              <a:off x="3224408" y="901489"/>
                              <a:ext cx="2390787"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72" name="Rectangle 72"/>
                          <wps:cNvSpPr/>
                          <wps:spPr>
                            <a:xfrm>
                              <a:off x="3317556" y="901489"/>
                              <a:ext cx="3331681" cy="376966"/>
                            </a:xfrm>
                            <a:prstGeom prst="rect">
                              <a:avLst/>
                            </a:prstGeom>
                            <a:noFill/>
                            <a:ln>
                              <a:noFill/>
                            </a:ln>
                          </wps:spPr>
                          <wps:txbx>
                            <w:txbxContent>
                              <w:p w14:paraId="02129262"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73" name="Text Box 73"/>
                          <wps:cNvSpPr txBox="1"/>
                          <wps:spPr>
                            <a:xfrm>
                              <a:off x="3317556" y="901489"/>
                              <a:ext cx="3331681" cy="376966"/>
                            </a:xfrm>
                            <a:prstGeom prst="rect">
                              <a:avLst/>
                            </a:prstGeom>
                            <a:noFill/>
                            <a:ln>
                              <a:noFill/>
                            </a:ln>
                          </wps:spPr>
                          <wps:txbx>
                            <w:txbxContent>
                              <w:p w14:paraId="491369F1" w14:textId="2F074130" w:rsidR="00DF1F0C" w:rsidRDefault="00DF1F0C">
                                <w:pPr>
                                  <w:spacing w:line="215" w:lineRule="auto"/>
                                  <w:textDirection w:val="btLr"/>
                                </w:pPr>
                                <w:r>
                                  <w:rPr>
                                    <w:rFonts w:ascii="Calibri" w:eastAsia="Calibri" w:hAnsi="Calibri" w:cs="Calibri"/>
                                    <w:color w:val="000000"/>
                                    <w:sz w:val="32"/>
                                  </w:rPr>
                                  <w:t>III. Composite EERD               pg 32</w:t>
                                </w:r>
                              </w:p>
                            </w:txbxContent>
                          </wps:txbx>
                          <wps:bodyPr spcFirstLastPara="1" wrap="square" lIns="60950" tIns="60950" rIns="60950" bIns="60950" anchor="t" anchorCtr="0">
                            <a:noAutofit/>
                          </wps:bodyPr>
                        </wps:wsp>
                        <wps:wsp>
                          <wps:cNvPr id="74" name="Straight Arrow Connector 74"/>
                          <wps:cNvCnPr/>
                          <wps:spPr>
                            <a:xfrm>
                              <a:off x="3224408" y="1278456"/>
                              <a:ext cx="2390787"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75" name="Rectangle 75"/>
                          <wps:cNvSpPr/>
                          <wps:spPr>
                            <a:xfrm>
                              <a:off x="3317556" y="1278456"/>
                              <a:ext cx="3028481" cy="376966"/>
                            </a:xfrm>
                            <a:prstGeom prst="rect">
                              <a:avLst/>
                            </a:prstGeom>
                            <a:noFill/>
                            <a:ln>
                              <a:noFill/>
                            </a:ln>
                          </wps:spPr>
                          <wps:txbx>
                            <w:txbxContent>
                              <w:p w14:paraId="49F3754A"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76" name="Text Box 76"/>
                          <wps:cNvSpPr txBox="1"/>
                          <wps:spPr>
                            <a:xfrm>
                              <a:off x="3317210" y="1278456"/>
                              <a:ext cx="3404852" cy="376966"/>
                            </a:xfrm>
                            <a:prstGeom prst="rect">
                              <a:avLst/>
                            </a:prstGeom>
                            <a:noFill/>
                            <a:ln>
                              <a:noFill/>
                            </a:ln>
                          </wps:spPr>
                          <wps:txbx>
                            <w:txbxContent>
                              <w:p w14:paraId="1705CEC6" w14:textId="100A97A9" w:rsidR="00DF1F0C" w:rsidRDefault="00DF1F0C">
                                <w:pPr>
                                  <w:spacing w:line="215" w:lineRule="auto"/>
                                  <w:textDirection w:val="btLr"/>
                                </w:pPr>
                                <w:r>
                                  <w:rPr>
                                    <w:rFonts w:ascii="Calibri" w:eastAsia="Calibri" w:hAnsi="Calibri" w:cs="Calibri"/>
                                    <w:color w:val="000000"/>
                                    <w:sz w:val="32"/>
                                  </w:rPr>
                                  <w:t xml:space="preserve">IV. Final Composite EERD      </w:t>
                                </w:r>
                              </w:p>
                            </w:txbxContent>
                          </wps:txbx>
                          <wps:bodyPr spcFirstLastPara="1" wrap="square" lIns="60950" tIns="60950" rIns="60950" bIns="60950" anchor="t" anchorCtr="0">
                            <a:noAutofit/>
                          </wps:bodyPr>
                        </wps:wsp>
                        <wps:wsp>
                          <wps:cNvPr id="77" name="Straight Arrow Connector 77"/>
                          <wps:cNvCnPr/>
                          <wps:spPr>
                            <a:xfrm>
                              <a:off x="3224408" y="1655422"/>
                              <a:ext cx="2390787"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78" name="Rectangle 78"/>
                          <wps:cNvSpPr/>
                          <wps:spPr>
                            <a:xfrm>
                              <a:off x="3317556" y="1655422"/>
                              <a:ext cx="2965699" cy="376966"/>
                            </a:xfrm>
                            <a:prstGeom prst="rect">
                              <a:avLst/>
                            </a:prstGeom>
                            <a:noFill/>
                            <a:ln>
                              <a:noFill/>
                            </a:ln>
                          </wps:spPr>
                          <wps:txbx>
                            <w:txbxContent>
                              <w:p w14:paraId="52428853"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79" name="Text Box 79"/>
                          <wps:cNvSpPr txBox="1"/>
                          <wps:spPr>
                            <a:xfrm>
                              <a:off x="3317555" y="1655422"/>
                              <a:ext cx="3854278" cy="376966"/>
                            </a:xfrm>
                            <a:prstGeom prst="rect">
                              <a:avLst/>
                            </a:prstGeom>
                            <a:noFill/>
                            <a:ln>
                              <a:noFill/>
                            </a:ln>
                          </wps:spPr>
                          <wps:txbx>
                            <w:txbxContent>
                              <w:p w14:paraId="602DD6D5" w14:textId="2D32BCB3" w:rsidR="00DF1F0C" w:rsidRDefault="00DF1F0C">
                                <w:pPr>
                                  <w:spacing w:line="215" w:lineRule="auto"/>
                                  <w:textDirection w:val="btLr"/>
                                </w:pPr>
                                <w:r>
                                  <w:rPr>
                                    <w:rFonts w:ascii="Calibri" w:eastAsia="Calibri" w:hAnsi="Calibri" w:cs="Calibri"/>
                                    <w:color w:val="000000"/>
                                    <w:sz w:val="32"/>
                                  </w:rPr>
                                  <w:t>V. Logical                                   pg 33</w:t>
                                </w:r>
                              </w:p>
                            </w:txbxContent>
                          </wps:txbx>
                          <wps:bodyPr spcFirstLastPara="1" wrap="square" lIns="60950" tIns="60950" rIns="60950" bIns="60950" anchor="t" anchorCtr="0">
                            <a:noAutofit/>
                          </wps:bodyPr>
                        </wps:wsp>
                        <wps:wsp>
                          <wps:cNvPr id="80" name="Straight Arrow Connector 80"/>
                          <wps:cNvCnPr/>
                          <wps:spPr>
                            <a:xfrm>
                              <a:off x="1330209" y="2034198"/>
                              <a:ext cx="496786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81" name="Rectangle 81"/>
                          <wps:cNvSpPr/>
                          <wps:spPr>
                            <a:xfrm>
                              <a:off x="1374467" y="2100707"/>
                              <a:ext cx="1830817" cy="1543627"/>
                            </a:xfrm>
                            <a:prstGeom prst="rect">
                              <a:avLst/>
                            </a:prstGeom>
                            <a:noFill/>
                            <a:ln>
                              <a:noFill/>
                            </a:ln>
                          </wps:spPr>
                          <wps:txbx>
                            <w:txbxContent>
                              <w:p w14:paraId="27AE0932"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82" name="Text Box 82"/>
                          <wps:cNvSpPr txBox="1"/>
                          <wps:spPr>
                            <a:xfrm>
                              <a:off x="1374467" y="2100707"/>
                              <a:ext cx="1830817" cy="1543627"/>
                            </a:xfrm>
                            <a:prstGeom prst="rect">
                              <a:avLst/>
                            </a:prstGeom>
                            <a:noFill/>
                            <a:ln>
                              <a:noFill/>
                            </a:ln>
                          </wps:spPr>
                          <wps:txbx>
                            <w:txbxContent>
                              <w:p w14:paraId="4D6153DC" w14:textId="77777777" w:rsidR="00DF1F0C" w:rsidRDefault="00DF1F0C">
                                <w:pPr>
                                  <w:spacing w:line="215" w:lineRule="auto"/>
                                  <w:textDirection w:val="btLr"/>
                                </w:pPr>
                                <w:r>
                                  <w:rPr>
                                    <w:rFonts w:ascii="Calibri" w:eastAsia="Calibri" w:hAnsi="Calibri" w:cs="Calibri"/>
                                    <w:color w:val="000000"/>
                                    <w:sz w:val="36"/>
                                  </w:rPr>
                                  <w:t>b. Use Case Diagram</w:t>
                                </w:r>
                              </w:p>
                            </w:txbxContent>
                          </wps:txbx>
                          <wps:bodyPr spcFirstLastPara="1" wrap="square" lIns="68575" tIns="68575" rIns="68575" bIns="68575" anchor="t" anchorCtr="0">
                            <a:noAutofit/>
                          </wps:bodyPr>
                        </wps:wsp>
                        <wps:wsp>
                          <wps:cNvPr id="83" name="Rectangle 83"/>
                          <wps:cNvSpPr/>
                          <wps:spPr>
                            <a:xfrm>
                              <a:off x="3231487" y="2058620"/>
                              <a:ext cx="3297708" cy="402707"/>
                            </a:xfrm>
                            <a:prstGeom prst="rect">
                              <a:avLst/>
                            </a:prstGeom>
                            <a:noFill/>
                            <a:ln>
                              <a:noFill/>
                            </a:ln>
                          </wps:spPr>
                          <wps:txbx>
                            <w:txbxContent>
                              <w:p w14:paraId="51B3F4EF"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84" name="Text Box 84"/>
                          <wps:cNvSpPr txBox="1"/>
                          <wps:spPr>
                            <a:xfrm>
                              <a:off x="3231180" y="2058621"/>
                              <a:ext cx="4194163" cy="402707"/>
                            </a:xfrm>
                            <a:prstGeom prst="rect">
                              <a:avLst/>
                            </a:prstGeom>
                            <a:noFill/>
                            <a:ln>
                              <a:noFill/>
                            </a:ln>
                          </wps:spPr>
                          <wps:txbx>
                            <w:txbxContent>
                              <w:p w14:paraId="40D254B3" w14:textId="0DF2BA2A" w:rsidR="00DF1F0C" w:rsidRDefault="00DF1F0C">
                                <w:pPr>
                                  <w:spacing w:line="215" w:lineRule="auto"/>
                                  <w:textDirection w:val="btLr"/>
                                </w:pPr>
                                <w:r>
                                  <w:rPr>
                                    <w:rFonts w:ascii="Calibri" w:eastAsia="Calibri" w:hAnsi="Calibri" w:cs="Calibri"/>
                                    <w:color w:val="000000"/>
                                    <w:sz w:val="32"/>
                                  </w:rPr>
                                  <w:t>I. Overview Use  Case Diagram pg 34</w:t>
                                </w:r>
                              </w:p>
                            </w:txbxContent>
                          </wps:txbx>
                          <wps:bodyPr spcFirstLastPara="1" wrap="square" lIns="60950" tIns="60950" rIns="60950" bIns="60950" anchor="t" anchorCtr="0">
                            <a:noAutofit/>
                          </wps:bodyPr>
                        </wps:wsp>
                        <wps:wsp>
                          <wps:cNvPr id="85" name="Straight Arrow Connector 85"/>
                          <wps:cNvCnPr/>
                          <wps:spPr>
                            <a:xfrm>
                              <a:off x="3254173" y="2533773"/>
                              <a:ext cx="2390787"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86" name="Rectangle 86"/>
                          <wps:cNvSpPr/>
                          <wps:spPr>
                            <a:xfrm>
                              <a:off x="3150392" y="2557928"/>
                              <a:ext cx="3311670" cy="519401"/>
                            </a:xfrm>
                            <a:prstGeom prst="rect">
                              <a:avLst/>
                            </a:prstGeom>
                            <a:noFill/>
                            <a:ln>
                              <a:noFill/>
                            </a:ln>
                          </wps:spPr>
                          <wps:txbx>
                            <w:txbxContent>
                              <w:p w14:paraId="3541C694"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87" name="Text Box 87"/>
                          <wps:cNvSpPr txBox="1"/>
                          <wps:spPr>
                            <a:xfrm>
                              <a:off x="3150392" y="2557928"/>
                              <a:ext cx="4283128" cy="519400"/>
                            </a:xfrm>
                            <a:prstGeom prst="rect">
                              <a:avLst/>
                            </a:prstGeom>
                            <a:noFill/>
                            <a:ln>
                              <a:noFill/>
                            </a:ln>
                          </wps:spPr>
                          <wps:txbx>
                            <w:txbxContent>
                              <w:p w14:paraId="44E4FF88" w14:textId="27304191" w:rsidR="00DF1F0C" w:rsidRDefault="00DF1F0C">
                                <w:pPr>
                                  <w:spacing w:line="215" w:lineRule="auto"/>
                                  <w:textDirection w:val="btLr"/>
                                </w:pPr>
                                <w:r>
                                  <w:rPr>
                                    <w:rFonts w:ascii="Calibri" w:eastAsia="Calibri" w:hAnsi="Calibri" w:cs="Calibri"/>
                                    <w:color w:val="000000"/>
                                    <w:sz w:val="32"/>
                                  </w:rPr>
                                  <w:t>II. Customer Use Case Diagram  pg 34</w:t>
                                </w:r>
                              </w:p>
                            </w:txbxContent>
                          </wps:txbx>
                          <wps:bodyPr spcFirstLastPara="1" wrap="square" lIns="60950" tIns="60950" rIns="60950" bIns="60950" anchor="t" anchorCtr="0">
                            <a:noAutofit/>
                          </wps:bodyPr>
                        </wps:wsp>
                        <wps:wsp>
                          <wps:cNvPr id="88" name="Straight Arrow Connector 88"/>
                          <wps:cNvCnPr/>
                          <wps:spPr>
                            <a:xfrm>
                              <a:off x="3254173" y="3053175"/>
                              <a:ext cx="2390787"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89" name="Rectangle 89"/>
                          <wps:cNvSpPr/>
                          <wps:spPr>
                            <a:xfrm>
                              <a:off x="3161963" y="3004875"/>
                              <a:ext cx="3349755" cy="407255"/>
                            </a:xfrm>
                            <a:prstGeom prst="rect">
                              <a:avLst/>
                            </a:prstGeom>
                            <a:noFill/>
                            <a:ln>
                              <a:noFill/>
                            </a:ln>
                          </wps:spPr>
                          <wps:txbx>
                            <w:txbxContent>
                              <w:p w14:paraId="4CEBB4B7"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90" name="Text Box 90"/>
                          <wps:cNvSpPr txBox="1"/>
                          <wps:spPr>
                            <a:xfrm>
                              <a:off x="3161673" y="3004875"/>
                              <a:ext cx="3862964" cy="407255"/>
                            </a:xfrm>
                            <a:prstGeom prst="rect">
                              <a:avLst/>
                            </a:prstGeom>
                            <a:noFill/>
                            <a:ln>
                              <a:noFill/>
                            </a:ln>
                          </wps:spPr>
                          <wps:txbx>
                            <w:txbxContent>
                              <w:p w14:paraId="289157C6" w14:textId="62773726" w:rsidR="00DF1F0C" w:rsidRDefault="00DF1F0C">
                                <w:pPr>
                                  <w:spacing w:line="215" w:lineRule="auto"/>
                                  <w:textDirection w:val="btLr"/>
                                </w:pPr>
                                <w:r>
                                  <w:rPr>
                                    <w:rFonts w:ascii="Calibri" w:eastAsia="Calibri" w:hAnsi="Calibri" w:cs="Calibri"/>
                                    <w:color w:val="000000"/>
                                    <w:sz w:val="32"/>
                                  </w:rPr>
                                  <w:t>III. Admin Use Case Diagram       pg  35</w:t>
                                </w:r>
                              </w:p>
                            </w:txbxContent>
                          </wps:txbx>
                          <wps:bodyPr spcFirstLastPara="1" wrap="square" lIns="60950" tIns="60950" rIns="60950" bIns="60950" anchor="t" anchorCtr="0">
                            <a:noAutofit/>
                          </wps:bodyPr>
                        </wps:wsp>
                        <wps:wsp>
                          <wps:cNvPr id="91" name="Straight Arrow Connector 91"/>
                          <wps:cNvCnPr/>
                          <wps:spPr>
                            <a:xfrm>
                              <a:off x="3254173" y="3460430"/>
                              <a:ext cx="2390787"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92" name="Rectangle 92"/>
                          <wps:cNvSpPr/>
                          <wps:spPr>
                            <a:xfrm>
                              <a:off x="3185680" y="3460430"/>
                              <a:ext cx="3295891" cy="606811"/>
                            </a:xfrm>
                            <a:prstGeom prst="rect">
                              <a:avLst/>
                            </a:prstGeom>
                            <a:noFill/>
                            <a:ln>
                              <a:noFill/>
                            </a:ln>
                          </wps:spPr>
                          <wps:txbx>
                            <w:txbxContent>
                              <w:p w14:paraId="5574681F"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93" name="Text Box 93"/>
                          <wps:cNvSpPr txBox="1"/>
                          <wps:spPr>
                            <a:xfrm>
                              <a:off x="3185388" y="3460430"/>
                              <a:ext cx="4076401" cy="606811"/>
                            </a:xfrm>
                            <a:prstGeom prst="rect">
                              <a:avLst/>
                            </a:prstGeom>
                            <a:noFill/>
                            <a:ln>
                              <a:noFill/>
                            </a:ln>
                          </wps:spPr>
                          <wps:txbx>
                            <w:txbxContent>
                              <w:p w14:paraId="2DDD5ACE" w14:textId="09B0E614" w:rsidR="00DF1F0C" w:rsidRDefault="00DF1F0C">
                                <w:pPr>
                                  <w:spacing w:line="215" w:lineRule="auto"/>
                                  <w:textDirection w:val="btLr"/>
                                </w:pPr>
                                <w:r>
                                  <w:rPr>
                                    <w:rFonts w:ascii="Calibri" w:eastAsia="Calibri" w:hAnsi="Calibri" w:cs="Calibri"/>
                                    <w:color w:val="000000"/>
                                    <w:sz w:val="32"/>
                                  </w:rPr>
                                  <w:t>IV. Trader Use Case Diagram      pg 36</w:t>
                                </w:r>
                              </w:p>
                            </w:txbxContent>
                          </wps:txbx>
                          <wps:bodyPr spcFirstLastPara="1" wrap="square" lIns="60950" tIns="60950" rIns="60950" bIns="60950" anchor="t" anchorCtr="0">
                            <a:noAutofit/>
                          </wps:bodyPr>
                        </wps:wsp>
                        <wps:wsp>
                          <wps:cNvPr id="94" name="Straight Arrow Connector 94"/>
                          <wps:cNvCnPr/>
                          <wps:spPr>
                            <a:xfrm>
                              <a:off x="1284951" y="3920944"/>
                              <a:ext cx="496786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95" name="Rectangle 95"/>
                          <wps:cNvSpPr/>
                          <wps:spPr>
                            <a:xfrm>
                              <a:off x="1323648" y="3997594"/>
                              <a:ext cx="1747474" cy="753273"/>
                            </a:xfrm>
                            <a:prstGeom prst="rect">
                              <a:avLst/>
                            </a:prstGeom>
                            <a:noFill/>
                            <a:ln>
                              <a:noFill/>
                            </a:ln>
                          </wps:spPr>
                          <wps:txbx>
                            <w:txbxContent>
                              <w:p w14:paraId="07C4EC7E"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96" name="Text Box 96"/>
                          <wps:cNvSpPr txBox="1"/>
                          <wps:spPr>
                            <a:xfrm>
                              <a:off x="1323648" y="3997594"/>
                              <a:ext cx="1747474" cy="753273"/>
                            </a:xfrm>
                            <a:prstGeom prst="rect">
                              <a:avLst/>
                            </a:prstGeom>
                            <a:noFill/>
                            <a:ln>
                              <a:noFill/>
                            </a:ln>
                          </wps:spPr>
                          <wps:txbx>
                            <w:txbxContent>
                              <w:p w14:paraId="3877F40A" w14:textId="77777777" w:rsidR="00DF1F0C" w:rsidRDefault="00DF1F0C">
                                <w:pPr>
                                  <w:spacing w:line="215" w:lineRule="auto"/>
                                  <w:textDirection w:val="btLr"/>
                                </w:pPr>
                                <w:r>
                                  <w:rPr>
                                    <w:rFonts w:ascii="Calibri" w:eastAsia="Calibri" w:hAnsi="Calibri" w:cs="Calibri"/>
                                    <w:color w:val="000000"/>
                                    <w:sz w:val="36"/>
                                  </w:rPr>
                                  <w:t>c. Requirement Catalogue</w:t>
                                </w:r>
                              </w:p>
                            </w:txbxContent>
                          </wps:txbx>
                          <wps:bodyPr spcFirstLastPara="1" wrap="square" lIns="68575" tIns="68575" rIns="68575" bIns="68575" anchor="t" anchorCtr="0">
                            <a:noAutofit/>
                          </wps:bodyPr>
                        </wps:wsp>
                        <wps:wsp>
                          <wps:cNvPr id="97" name="Rectangle 97"/>
                          <wps:cNvSpPr/>
                          <wps:spPr>
                            <a:xfrm>
                              <a:off x="3194478" y="4039228"/>
                              <a:ext cx="3264667" cy="405967"/>
                            </a:xfrm>
                            <a:prstGeom prst="rect">
                              <a:avLst/>
                            </a:prstGeom>
                            <a:noFill/>
                            <a:ln>
                              <a:noFill/>
                            </a:ln>
                          </wps:spPr>
                          <wps:txbx>
                            <w:txbxContent>
                              <w:p w14:paraId="00F7E6FB"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98" name="Text Box 98"/>
                          <wps:cNvSpPr txBox="1"/>
                          <wps:spPr>
                            <a:xfrm>
                              <a:off x="3194186" y="4039228"/>
                              <a:ext cx="3740496" cy="405967"/>
                            </a:xfrm>
                            <a:prstGeom prst="rect">
                              <a:avLst/>
                            </a:prstGeom>
                            <a:noFill/>
                            <a:ln>
                              <a:noFill/>
                            </a:ln>
                          </wps:spPr>
                          <wps:txbx>
                            <w:txbxContent>
                              <w:p w14:paraId="535D667C" w14:textId="496BC2F6" w:rsidR="00DF1F0C" w:rsidRDefault="00DF1F0C">
                                <w:pPr>
                                  <w:spacing w:line="215" w:lineRule="auto"/>
                                  <w:textDirection w:val="btLr"/>
                                </w:pPr>
                                <w:r>
                                  <w:rPr>
                                    <w:rFonts w:ascii="Calibri" w:eastAsia="Calibri" w:hAnsi="Calibri" w:cs="Calibri"/>
                                    <w:color w:val="000000"/>
                                    <w:sz w:val="32"/>
                                  </w:rPr>
                                  <w:t>I. Functional Requirements        pg 38-43</w:t>
                                </w:r>
                              </w:p>
                            </w:txbxContent>
                          </wps:txbx>
                          <wps:bodyPr spcFirstLastPara="1" wrap="square" lIns="60950" tIns="60950" rIns="60950" bIns="60950" anchor="t" anchorCtr="0">
                            <a:noAutofit/>
                          </wps:bodyPr>
                        </wps:wsp>
                        <wps:wsp>
                          <wps:cNvPr id="99" name="Straight Arrow Connector 99"/>
                          <wps:cNvCnPr/>
                          <wps:spPr>
                            <a:xfrm>
                              <a:off x="3356188" y="4393154"/>
                              <a:ext cx="2390787"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100" name="Rectangle 100"/>
                          <wps:cNvSpPr/>
                          <wps:spPr>
                            <a:xfrm>
                              <a:off x="3194478" y="4455580"/>
                              <a:ext cx="3336773" cy="381421"/>
                            </a:xfrm>
                            <a:prstGeom prst="rect">
                              <a:avLst/>
                            </a:prstGeom>
                            <a:noFill/>
                            <a:ln>
                              <a:noFill/>
                            </a:ln>
                          </wps:spPr>
                          <wps:txbx>
                            <w:txbxContent>
                              <w:p w14:paraId="22E9FE21"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01" name="Text Box 101"/>
                          <wps:cNvSpPr txBox="1"/>
                          <wps:spPr>
                            <a:xfrm>
                              <a:off x="3194186" y="4455580"/>
                              <a:ext cx="3846806" cy="381421"/>
                            </a:xfrm>
                            <a:prstGeom prst="rect">
                              <a:avLst/>
                            </a:prstGeom>
                            <a:noFill/>
                            <a:ln>
                              <a:noFill/>
                            </a:ln>
                          </wps:spPr>
                          <wps:txbx>
                            <w:txbxContent>
                              <w:p w14:paraId="3F0CBA52" w14:textId="46232764" w:rsidR="00DF1F0C" w:rsidRDefault="00DF1F0C">
                                <w:pPr>
                                  <w:spacing w:line="215" w:lineRule="auto"/>
                                  <w:textDirection w:val="btLr"/>
                                </w:pPr>
                                <w:r>
                                  <w:rPr>
                                    <w:rFonts w:ascii="Calibri" w:eastAsia="Calibri" w:hAnsi="Calibri" w:cs="Calibri"/>
                                    <w:color w:val="000000"/>
                                    <w:sz w:val="32"/>
                                  </w:rPr>
                                  <w:t>II. Non_Functional Requirements pg 44</w:t>
                                </w:r>
                              </w:p>
                            </w:txbxContent>
                          </wps:txbx>
                          <wps:bodyPr spcFirstLastPara="1" wrap="square" lIns="60950" tIns="60950" rIns="60950" bIns="60950" anchor="t" anchorCtr="0">
                            <a:noAutofit/>
                          </wps:bodyPr>
                        </wps:wsp>
                        <wps:wsp>
                          <wps:cNvPr id="102" name="Straight Arrow Connector 102"/>
                          <wps:cNvCnPr/>
                          <wps:spPr>
                            <a:xfrm>
                              <a:off x="1330209" y="4951498"/>
                              <a:ext cx="496786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103" name="Rectangle 103"/>
                          <wps:cNvSpPr/>
                          <wps:spPr>
                            <a:xfrm>
                              <a:off x="1423356" y="5048365"/>
                              <a:ext cx="5008006" cy="450119"/>
                            </a:xfrm>
                            <a:prstGeom prst="rect">
                              <a:avLst/>
                            </a:prstGeom>
                            <a:noFill/>
                            <a:ln>
                              <a:noFill/>
                            </a:ln>
                          </wps:spPr>
                          <wps:txbx>
                            <w:txbxContent>
                              <w:p w14:paraId="598F6141"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04" name="Text Box 104"/>
                          <wps:cNvSpPr txBox="1"/>
                          <wps:spPr>
                            <a:xfrm>
                              <a:off x="1423226" y="5048365"/>
                              <a:ext cx="5388790" cy="450119"/>
                            </a:xfrm>
                            <a:prstGeom prst="rect">
                              <a:avLst/>
                            </a:prstGeom>
                            <a:noFill/>
                            <a:ln>
                              <a:noFill/>
                            </a:ln>
                          </wps:spPr>
                          <wps:txbx>
                            <w:txbxContent>
                              <w:p w14:paraId="5BEF69A4" w14:textId="344D20D0" w:rsidR="00DF1F0C" w:rsidRDefault="00DF1F0C">
                                <w:pPr>
                                  <w:spacing w:line="215" w:lineRule="auto"/>
                                  <w:textDirection w:val="btLr"/>
                                </w:pPr>
                                <w:r>
                                  <w:rPr>
                                    <w:rFonts w:ascii="Calibri" w:eastAsia="Calibri" w:hAnsi="Calibri" w:cs="Calibri"/>
                                    <w:color w:val="000000"/>
                                    <w:sz w:val="36"/>
                                  </w:rPr>
                                  <w:t>d. Logo Design                                                        pg 44</w:t>
                                </w:r>
                              </w:p>
                            </w:txbxContent>
                          </wps:txbx>
                          <wps:bodyPr spcFirstLastPara="1" wrap="square" lIns="68575" tIns="68575" rIns="68575" bIns="68575" anchor="t" anchorCtr="0">
                            <a:noAutofit/>
                          </wps:bodyPr>
                        </wps:wsp>
                        <wps:wsp>
                          <wps:cNvPr id="105" name="Straight Arrow Connector 105"/>
                          <wps:cNvCnPr/>
                          <wps:spPr>
                            <a:xfrm>
                              <a:off x="1330209" y="5540620"/>
                              <a:ext cx="496786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106" name="Rectangle 106"/>
                          <wps:cNvSpPr/>
                          <wps:spPr>
                            <a:xfrm>
                              <a:off x="1423356" y="5595351"/>
                              <a:ext cx="4986991" cy="461491"/>
                            </a:xfrm>
                            <a:prstGeom prst="rect">
                              <a:avLst/>
                            </a:prstGeom>
                            <a:noFill/>
                            <a:ln>
                              <a:noFill/>
                            </a:ln>
                          </wps:spPr>
                          <wps:txbx>
                            <w:txbxContent>
                              <w:p w14:paraId="5010BA20"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07" name="Text Box 107"/>
                          <wps:cNvSpPr txBox="1"/>
                          <wps:spPr>
                            <a:xfrm>
                              <a:off x="1422949" y="5595116"/>
                              <a:ext cx="6051461" cy="654079"/>
                            </a:xfrm>
                            <a:prstGeom prst="rect">
                              <a:avLst/>
                            </a:prstGeom>
                            <a:noFill/>
                            <a:ln>
                              <a:noFill/>
                            </a:ln>
                          </wps:spPr>
                          <wps:txbx>
                            <w:txbxContent>
                              <w:p w14:paraId="0A0F7233" w14:textId="257D14FB" w:rsidR="00DF1F0C" w:rsidRDefault="00DF1F0C">
                                <w:pPr>
                                  <w:spacing w:line="215" w:lineRule="auto"/>
                                  <w:textDirection w:val="btLr"/>
                                </w:pPr>
                                <w:r>
                                  <w:rPr>
                                    <w:rFonts w:ascii="Calibri" w:eastAsia="Calibri" w:hAnsi="Calibri" w:cs="Calibri"/>
                                    <w:color w:val="000000"/>
                                    <w:sz w:val="36"/>
                                  </w:rPr>
                                  <w:t>e. Wireframes                                                         pg 45-53</w:t>
                                </w:r>
                              </w:p>
                            </w:txbxContent>
                          </wps:txbx>
                          <wps:bodyPr spcFirstLastPara="1" wrap="square" lIns="68575" tIns="68575" rIns="68575" bIns="68575" anchor="t" anchorCtr="0">
                            <a:noAutofit/>
                          </wps:bodyPr>
                        </wps:wsp>
                        <wps:wsp>
                          <wps:cNvPr id="108" name="Straight Arrow Connector 108"/>
                          <wps:cNvCnPr/>
                          <wps:spPr>
                            <a:xfrm>
                              <a:off x="1330209" y="6056843"/>
                              <a:ext cx="4967869"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g:grpSp>
                    </wpg:wgp>
                  </a:graphicData>
                </a:graphic>
              </wp:inline>
            </w:drawing>
          </mc:Choice>
          <mc:Fallback>
            <w:pict>
              <v:group w14:anchorId="632FB64E" id="Group 58" o:spid="_x0000_s1081" style="width:548.4pt;height:459pt;mso-position-horizontal-relative:char;mso-position-vertical-relative:line" coordorigin="" coordsize="74744,62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">
                <v:group id="Group 59" o:spid="_x0000_s1082" style="position:absolute;width:74744;height:62491" coordorigin="" coordsize="74744,62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Rectangle 60" o:spid="_x0000_s1083" style="position:absolute;width:67006;height:61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D+3sAA&#10;AADbAAAADwAAAGRycy9kb3ducmV2LnhtbERP3WrCMBS+F3yHcAbeaboixXWmZYqC25Wre4Cz5qwp&#10;a05qE7V7++VC8PLj+1+Xo+3ElQbfOlbwvEhAENdOt9wo+Drt5ysQPiBr7ByTgj/yUBbTyRpz7W78&#10;SdcqNCKGsM9RgQmhz6X0tSGLfuF64sj9uMFiiHBopB7wFsNtJ9MkyaTFlmODwZ62hurf6mIVHJeO&#10;0l3qN1VjX8z4ffp4P2Om1OxpfHsFEWgMD/HdfdAKsrg+fok/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2D+3sAAAADbAAAADwAAAAAAAAAAAAAAAACYAgAAZHJzL2Rvd25y&#10;ZXYueG1sUEsFBgAAAAAEAAQA9QAAAIUDAAAAAA==&#10;" filled="f" stroked="f">
                    <v:textbox inset="2.53958mm,2.53958mm,2.53958mm,2.53958mm">
                      <w:txbxContent>
                        <w:p w14:paraId="2057D3B4" w14:textId="77777777" w:rsidR="00DF1F0C" w:rsidRDefault="00DF1F0C">
                          <w:pPr>
                            <w:spacing w:line="240" w:lineRule="auto"/>
                            <w:textDirection w:val="btLr"/>
                          </w:pPr>
                        </w:p>
                      </w:txbxContent>
                    </v:textbox>
                  </v:rect>
                  <v:shape id="Straight Arrow Connector 61" o:spid="_x0000_s1084" type="#_x0000_t32" style="position:absolute;width:670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SYnsQAAADbAAAADwAAAGRycy9kb3ducmV2LnhtbESPzWrDMBCE74G8g9hAb4lsH4xxrZhS&#10;GlIooSQ19Lq11j/UWhlLcdy3jwqFHoeZ+YYpysUMYqbJ9ZYVxLsIBHFtdc+tgurjsM1AOI+scbBM&#10;Cn7IQblfrwrMtb3xmeaLb0WAsMtRQef9mEvp6o4Mup0diYPX2MmgD3JqpZ7wFuBmkEkUpdJgz2Gh&#10;w5GeO6q/L1ejwF5nd66+XNJ+Znh679+qho8vSj1slqdHEJ4W/x/+a79qBWkMv1/CD5D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hJiexAAAANsAAAAPAAAAAAAAAAAA&#10;AAAAAKECAABkcnMvZG93bnJldi54bWxQSwUGAAAAAAQABAD5AAAAkgMAAAAA&#10;" filled="t" fillcolor="#4f81bd [3204]" strokecolor="#4f81bd [3204]" strokeweight="2pt">
                    <v:stroke startarrowwidth="narrow" startarrowlength="short" endarrowwidth="narrow" endarrowlength="short"/>
                  </v:shape>
                  <v:rect id="Rectangle 62" o:spid="_x0000_s1085" style="position:absolute;width:13302;height:61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7FMsIA&#10;AADbAAAADwAAAGRycy9kb3ducmV2LnhtbESP0WrCQBRE3wv9h+UWfNONQYJGV7GiUPtUox9wzV6z&#10;wezdNLtq+vduodDHYWbOMItVbxtxp87XjhWMRwkI4tLpmisFp+NuOAXhA7LGxjEp+CEPq+XrywJz&#10;7R58oHsRKhEh7HNUYEJocyl9aciiH7mWOHoX11kMUXaV1B0+Itw2Mk2STFqsOS4YbGljqLwWN6vg&#10;a+Io3ab+vajszPTn4+f+GzOlBm/9eg4iUB/+w3/tD60gS+H3S/wB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sUywgAAANsAAAAPAAAAAAAAAAAAAAAAAJgCAABkcnMvZG93&#10;bnJldi54bWxQSwUGAAAAAAQABAD1AAAAhwMAAAAA&#10;" filled="f" stroked="f">
                    <v:textbox inset="2.53958mm,2.53958mm,2.53958mm,2.53958mm">
                      <w:txbxContent>
                        <w:p w14:paraId="09590998" w14:textId="77777777" w:rsidR="00DF1F0C" w:rsidRDefault="00DF1F0C">
                          <w:pPr>
                            <w:spacing w:line="240" w:lineRule="auto"/>
                            <w:textDirection w:val="btLr"/>
                          </w:pPr>
                        </w:p>
                      </w:txbxContent>
                    </v:textbox>
                  </v:rect>
                  <v:shape id="Text Box 63" o:spid="_x0000_s1086" type="#_x0000_t202" style="position:absolute;width:16048;height:6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yRGMMA&#10;AADbAAAADwAAAGRycy9kb3ducmV2LnhtbESPzWqDQBSF94G+w3AL3SVjtAnBZhJsacFANppmf3Fu&#10;VercEWeq5u07gUKXh/PzcfbH2XRipMG1lhWsVxEI4srqlmsFn5eP5Q6E88gaO8uk4EYOjoeHxR5T&#10;bScuaCx9LcIIuxQVNN73qZSuasigW9meOHhfdjDogxxqqQecwrjpZBxFW2mw5UBosKe3hqrv8scE&#10;7muWX0+799vZxFm5eU6uRZSvlXp6nLMXEJ5m/x/+a+dawTaB+5fwA+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yRGMMAAADbAAAADwAAAAAAAAAAAAAAAACYAgAAZHJzL2Rv&#10;d25yZXYueG1sUEsFBgAAAAAEAAQA9QAAAIgDAAAAAA==&#10;" filled="f" stroked="f">
                    <v:textbox inset="2.32778mm,2.32778mm,2.32778mm,2.32778mm">
                      <w:txbxContent>
                        <w:p w14:paraId="04D0A00C" w14:textId="77777777" w:rsidR="00DF1F0C" w:rsidRDefault="00DF1F0C">
                          <w:pPr>
                            <w:spacing w:line="215" w:lineRule="auto"/>
                            <w:jc w:val="center"/>
                            <w:textDirection w:val="btLr"/>
                          </w:pPr>
                          <w:r>
                            <w:rPr>
                              <w:rFonts w:ascii="Calibri" w:eastAsia="Calibri" w:hAnsi="Calibri" w:cs="Calibri"/>
                              <w:color w:val="000000"/>
                              <w:sz w:val="44"/>
                            </w:rPr>
                            <w:t>2. Product Designing</w:t>
                          </w:r>
                        </w:p>
                      </w:txbxContent>
                    </v:textbox>
                  </v:shape>
                  <v:rect id="Rectangle 64" o:spid="_x0000_s1087" style="position:absolute;left:14233;top:968;width:18011;height:193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v43cIA&#10;AADbAAAADwAAAGRycy9kb3ducmV2LnhtbESP0WrCQBRE3wv9h+UW+lY3DRJqdBUrFrRPGv2Aa/aa&#10;DWbvxuyq8e/dgtDHYWbOMJNZbxtxpc7XjhV8DhIQxKXTNVcK9rufjy8QPiBrbByTgjt5mE1fXyaY&#10;a3fjLV2LUIkIYZ+jAhNCm0vpS0MW/cC1xNE7us5iiLKrpO7wFuG2kWmSZNJizXHBYEsLQ+WpuFgF&#10;m6GjdJn676KyI9Mfdr/rM2ZKvb/18zGIQH34Dz/bK60gG8Lfl/gD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jdwgAAANsAAAAPAAAAAAAAAAAAAAAAAJgCAABkcnMvZG93&#10;bnJldi54bWxQSwUGAAAAAAQABAD1AAAAhwMAAAAA&#10;" filled="f" stroked="f">
                    <v:textbox inset="2.53958mm,2.53958mm,2.53958mm,2.53958mm">
                      <w:txbxContent>
                        <w:p w14:paraId="43BA2C1B" w14:textId="77777777" w:rsidR="00DF1F0C" w:rsidRDefault="00DF1F0C">
                          <w:pPr>
                            <w:spacing w:line="240" w:lineRule="auto"/>
                            <w:textDirection w:val="btLr"/>
                          </w:pPr>
                        </w:p>
                      </w:txbxContent>
                    </v:textbox>
                  </v:rect>
                  <v:shape id="Text Box 65" o:spid="_x0000_s1088" type="#_x0000_t202" style="position:absolute;left:14233;top:968;width:18011;height:19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7+ocEA&#10;AADbAAAADwAAAGRycy9kb3ducmV2LnhtbESPQYvCMBSE74L/ITzBy6LpuqxINYquu+LFg9Uf8Gie&#10;bbF5qUnU7r83guBxmJlvmNmiNbW4kfOVZQWfwwQEcW51xYWC4+FvMAHhA7LG2jIp+CcPi3m3M8NU&#10;2zvv6ZaFQkQI+xQVlCE0qZQ+L8mgH9qGOHon6wyGKF0htcN7hJtajpJkLA1WHBdKbOinpPycXY2C&#10;zNH64yuhLdWbX3dZFeh2fFGq32uXUxCB2vAOv9pbrWD8Dc8v8Q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qHBAAAA2wAAAA8AAAAAAAAAAAAAAAAAmAIAAGRycy9kb3du&#10;cmV2LnhtbFBLBQYAAAAABAAEAPUAAACGAwAAAAA=&#10;" filled="f" stroked="f">
                    <v:textbox inset="1.90486mm,1.90486mm,1.90486mm,1.90486mm">
                      <w:txbxContent>
                        <w:p w14:paraId="644BC1DB" w14:textId="77777777" w:rsidR="00DF1F0C" w:rsidRDefault="00DF1F0C">
                          <w:pPr>
                            <w:spacing w:line="215" w:lineRule="auto"/>
                            <w:textDirection w:val="btLr"/>
                          </w:pPr>
                          <w:r>
                            <w:rPr>
                              <w:rFonts w:ascii="Calibri" w:eastAsia="Calibri" w:hAnsi="Calibri" w:cs="Calibri"/>
                              <w:color w:val="000000"/>
                              <w:sz w:val="36"/>
                            </w:rPr>
                            <w:t>a. EERD</w:t>
                          </w:r>
                        </w:p>
                      </w:txbxContent>
                    </v:textbox>
                  </v:shape>
                  <v:rect id="Rectangle 66" o:spid="_x0000_s1089" style="position:absolute;left:33175;top:1697;width:33013;height:4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XDMcMA&#10;AADbAAAADwAAAGRycy9kb3ducmV2LnhtbESP0WrCQBRE3wX/YblC3+rGUEKbZiNaKrR90tgPuM1e&#10;s8Hs3ZhdNf37bkHwcZiZM0yxHG0nLjT41rGCxTwBQVw73XKj4Hu/eXwG4QOyxs4xKfglD8tyOikw&#10;1+7KO7pUoRERwj5HBSaEPpfS14Ys+rnriaN3cIPFEOXQSD3gNcJtJ9MkyaTFluOCwZ7eDNXH6mwV&#10;bJ8cpe+pX1eNfTHjz/7r84SZUg+zcfUKItAY7uFb+0MryDL4/x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XDMcMAAADbAAAADwAAAAAAAAAAAAAAAACYAgAAZHJzL2Rv&#10;d25yZXYueG1sUEsFBgAAAAAEAAQA9QAAAIgDAAAAAA==&#10;" filled="f" stroked="f">
                    <v:textbox inset="2.53958mm,2.53958mm,2.53958mm,2.53958mm">
                      <w:txbxContent>
                        <w:p w14:paraId="71E9963C" w14:textId="77777777" w:rsidR="00DF1F0C" w:rsidRDefault="00DF1F0C">
                          <w:pPr>
                            <w:spacing w:line="240" w:lineRule="auto"/>
                            <w:textDirection w:val="btLr"/>
                          </w:pPr>
                        </w:p>
                      </w:txbxContent>
                    </v:textbox>
                  </v:rect>
                  <v:shape id="Text Box 67" o:spid="_x0000_s1090" type="#_x0000_t202" style="position:absolute;left:33175;top:1697;width:33013;height:4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mcYA&#10;AADbAAAADwAAAGRycy9kb3ducmV2LnhtbESP3WrCQBSE74W+w3IK3ohuWjAt0VWktCjthfjzAMfs&#10;MYlmz26za0z79N2C4OUwM98w03lnatFS4yvLCp5GCQji3OqKCwX73cfwFYQPyBpry6TghzzMZw+9&#10;KWbaXnlD7TYUIkLYZ6igDMFlUvq8JIN+ZB1x9I62MRiibAqpG7xGuKnlc5Kk0mDFcaFER28l5eft&#10;xShYj933++LSfuWD3eEzLbqTW55+leo/dosJiEBduIdv7ZVWkL7A/5f4A+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mcYAAADbAAAADwAAAAAAAAAAAAAAAACYAgAAZHJz&#10;L2Rvd25yZXYueG1sUEsFBgAAAAAEAAQA9QAAAIsDAAAAAA==&#10;" filled="f" stroked="f">
                    <v:textbox inset="1.69306mm,1.69306mm,1.69306mm,1.69306mm">
                      <w:txbxContent>
                        <w:p w14:paraId="04169B6C" w14:textId="3917189F" w:rsidR="00DF1F0C" w:rsidRDefault="00DF1F0C">
                          <w:pPr>
                            <w:spacing w:line="215" w:lineRule="auto"/>
                            <w:textDirection w:val="btLr"/>
                          </w:pPr>
                          <w:r>
                            <w:rPr>
                              <w:rFonts w:ascii="Calibri" w:eastAsia="Calibri" w:hAnsi="Calibri" w:cs="Calibri"/>
                              <w:color w:val="000000"/>
                              <w:sz w:val="32"/>
                            </w:rPr>
                            <w:t>I.ERD                                         pg 31</w:t>
                          </w:r>
                        </w:p>
                      </w:txbxContent>
                    </v:textbox>
                  </v:shape>
                  <v:shape id="Straight Arrow Connector 68" o:spid="_x0000_s1091" type="#_x0000_t32" style="position:absolute;left:32244;top:5245;width:239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rEesAAAADbAAAADwAAAGRycy9kb3ducmV2LnhtbERPy4rCMBTdC/MP4Q64kTFVmDJUowwF&#10;oTu189pemmtbJ7kpTWzr35vFwCwP573dT9aIgXrfOlawWiYgiCunW64VfH4cXt5A+ICs0TgmBXfy&#10;sN89zbaYaTfymYYy1CKGsM9QQRNCl0npq4Ys+qXriCN3cb3FEGFfS93jGMOtkeskSaXFlmNDgx3l&#10;DVW/5c0qSK4/18WxyOWJO1tUJjXfr/il1Px5et+ACDSFf/Gfu9AK0jg2fok/QO4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GqxHrAAAAA2wAAAA8AAAAAAAAAAAAAAAAA&#10;oQIAAGRycy9kb3ducmV2LnhtbFBLBQYAAAAABAAEAPkAAACOAwAAAAA=&#10;" filled="t" fillcolor="#4f81bd [3204]" strokecolor="#c0cce1" strokeweight="2pt">
                    <v:stroke startarrowwidth="narrow" startarrowlength="short" endarrowwidth="narrow" endarrowlength="short"/>
                  </v:shape>
                  <v:rect id="Rectangle 69" o:spid="_x0000_s1092" style="position:absolute;left:33175;top:5245;width:33447;height:3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pXQ8IA&#10;AADbAAAADwAAAGRycy9kb3ducmV2LnhtbESP0WrCQBRE3wv+w3IF3+rGIKFGV6lFQftUYz/gNnvN&#10;hmbvptlV4993BcHHYWbOMItVbxtxoc7XjhVMxgkI4tLpmisF38ft6xsIH5A1No5JwY08rJaDlwXm&#10;2l35QJciVCJC2OeowITQ5lL60pBFP3YtcfROrrMYouwqqTu8RrhtZJokmbRYc1ww2NKHofK3OFsF&#10;X1NH6Sb166KyM9P/HD/3f5gpNRr273MQgfrwDD/aO60gm8H9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ldDwgAAANsAAAAPAAAAAAAAAAAAAAAAAJgCAABkcnMvZG93&#10;bnJldi54bWxQSwUGAAAAAAQABAD1AAAAhwMAAAAA&#10;" filled="f" stroked="f">
                    <v:textbox inset="2.53958mm,2.53958mm,2.53958mm,2.53958mm">
                      <w:txbxContent>
                        <w:p w14:paraId="4ABCB524" w14:textId="77777777" w:rsidR="00DF1F0C" w:rsidRDefault="00DF1F0C">
                          <w:pPr>
                            <w:spacing w:line="240" w:lineRule="auto"/>
                            <w:textDirection w:val="btLr"/>
                          </w:pPr>
                        </w:p>
                      </w:txbxContent>
                    </v:textbox>
                  </v:rect>
                  <v:shape id="Text Box 70" o:spid="_x0000_s1093" type="#_x0000_t202" style="position:absolute;left:33175;top:5245;width:33447;height:3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1MMMA&#10;AADbAAAADwAAAGRycy9kb3ducmV2LnhtbERPy2oCMRTdF/yHcIVuSs20oC1TMyKiKHUhVT/gOrmd&#10;h5ObdBLHsV9vFoUuD+c9nfWmER21vrKs4GWUgCDOra64UHA8rJ7fQfiArLGxTApu5GGWDR6mmGp7&#10;5S/q9qEQMYR9igrKEFwqpc9LMuhH1hFH7tu2BkOEbSF1i9cYbhr5miQTabDi2FCio0VJ+Xl/MQp2&#10;Y/eznF+6bf50OH1Oir526/pXqcdhP/8AEagP/+I/90YreIvr45f4A2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1MMMAAADbAAAADwAAAAAAAAAAAAAAAACYAgAAZHJzL2Rv&#10;d25yZXYueG1sUEsFBgAAAAAEAAQA9QAAAIgDAAAAAA==&#10;" filled="f" stroked="f">
                    <v:textbox inset="1.69306mm,1.69306mm,1.69306mm,1.69306mm">
                      <w:txbxContent>
                        <w:p w14:paraId="30C42C90" w14:textId="799624B1" w:rsidR="00DF1F0C" w:rsidRDefault="00DF1F0C">
                          <w:pPr>
                            <w:spacing w:line="215" w:lineRule="auto"/>
                            <w:textDirection w:val="btLr"/>
                          </w:pPr>
                          <w:r>
                            <w:rPr>
                              <w:rFonts w:ascii="Calibri" w:eastAsia="Calibri" w:hAnsi="Calibri" w:cs="Calibri"/>
                              <w:color w:val="000000"/>
                              <w:sz w:val="32"/>
                            </w:rPr>
                            <w:t>II. EERD                                    pg 32</w:t>
                          </w:r>
                        </w:p>
                      </w:txbxContent>
                    </v:textbox>
                  </v:shape>
                  <v:shape id="Straight Arrow Connector 71" o:spid="_x0000_s1094" type="#_x0000_t32" style="position:absolute;left:32244;top:9014;width:239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n7OsIAAADbAAAADwAAAGRycy9kb3ducmV2LnhtbESPT4vCMBTE7wt+h/AEL7KmCupSjSKC&#10;0Juuf6+P5m1bN3kpTdT67c2CsMdhZn7DzJetNeJOja8cKxgOEhDEudMVFwqOh83nFwgfkDUax6Tg&#10;SR6Wi87HHFPtHvxN930oRISwT1FBGUKdSunzkiz6gauJo/fjGoshyqaQusFHhFsjR0kykRYrjgsl&#10;1rQuKf/d36yC5Hq59rfZWu64tlluJuY8xpNSvW67moEI1Ib/8LudaQXTIfx9iT9AL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Un7OsIAAADbAAAADwAAAAAAAAAAAAAA&#10;AAChAgAAZHJzL2Rvd25yZXYueG1sUEsFBgAAAAAEAAQA+QAAAJADAAAAAA==&#10;" filled="t" fillcolor="#4f81bd [3204]" strokecolor="#c0cce1" strokeweight="2pt">
                    <v:stroke startarrowwidth="narrow" startarrowlength="short" endarrowwidth="narrow" endarrowlength="short"/>
                  </v:shape>
                  <v:rect id="Rectangle 72" o:spid="_x0000_s1095" style="position:absolute;left:33175;top:9014;width:33317;height:3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T78MA&#10;AADbAAAADwAAAGRycy9kb3ducmV2LnhtbESPzW7CMBCE70i8g7VIvYFDhPhJMQgqKrWcIPQBtvE2&#10;jojXaexCeHtcCYnjaGa+0SzXna3FhVpfOVYwHiUgiAunKy4VfJ3eh3MQPiBrrB2Tght5WK/6vSVm&#10;2l35SJc8lCJC2GeowITQZFL6wpBFP3INcfR+XGsxRNmWUrd4jXBbyzRJptJixXHBYENvhopz/mcV&#10;HCaO0l3qt3lpF6b7Pu0/f3Gq1Mug27yCCNSFZ/jR/tAKZin8f4k/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dT78MAAADbAAAADwAAAAAAAAAAAAAAAACYAgAAZHJzL2Rv&#10;d25yZXYueG1sUEsFBgAAAAAEAAQA9QAAAIgDAAAAAA==&#10;" filled="f" stroked="f">
                    <v:textbox inset="2.53958mm,2.53958mm,2.53958mm,2.53958mm">
                      <w:txbxContent>
                        <w:p w14:paraId="02129262" w14:textId="77777777" w:rsidR="00DF1F0C" w:rsidRDefault="00DF1F0C">
                          <w:pPr>
                            <w:spacing w:line="240" w:lineRule="auto"/>
                            <w:textDirection w:val="btLr"/>
                          </w:pPr>
                        </w:p>
                      </w:txbxContent>
                    </v:textbox>
                  </v:rect>
                  <v:shape id="Text Box 73" o:spid="_x0000_s1096" type="#_x0000_t202" style="position:absolute;left:33175;top:9014;width:33317;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rR8YA&#10;AADbAAAADwAAAGRycy9kb3ducmV2LnhtbESP0WoCMRRE3wv9h3ALvohm26KVrVFEKhV9KFU/4Lq5&#10;3V27uYmbuK5+vREKfRxm5gwznramEg3VvrSs4LmfgCDOrC45V7DbLnojED4ga6wsk4ILeZhOHh/G&#10;mGp75m9qNiEXEcI+RQVFCC6V0mcFGfR964ij92NrgyHKOpe6xnOEm0q+JMlQGiw5LhToaF5Q9rs5&#10;GQVfA3f8mJ2addbd7lfDvD24z8NVqc5TO3sHEagN/+G/9lIreHuF+5f4A+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0rR8YAAADbAAAADwAAAAAAAAAAAAAAAACYAgAAZHJz&#10;L2Rvd25yZXYueG1sUEsFBgAAAAAEAAQA9QAAAIsDAAAAAA==&#10;" filled="f" stroked="f">
                    <v:textbox inset="1.69306mm,1.69306mm,1.69306mm,1.69306mm">
                      <w:txbxContent>
                        <w:p w14:paraId="491369F1" w14:textId="2F074130" w:rsidR="00DF1F0C" w:rsidRDefault="00DF1F0C">
                          <w:pPr>
                            <w:spacing w:line="215" w:lineRule="auto"/>
                            <w:textDirection w:val="btLr"/>
                          </w:pPr>
                          <w:r>
                            <w:rPr>
                              <w:rFonts w:ascii="Calibri" w:eastAsia="Calibri" w:hAnsi="Calibri" w:cs="Calibri"/>
                              <w:color w:val="000000"/>
                              <w:sz w:val="32"/>
                            </w:rPr>
                            <w:t>III. Composite EERD               pg 32</w:t>
                          </w:r>
                        </w:p>
                      </w:txbxContent>
                    </v:textbox>
                  </v:shape>
                  <v:shape id="Straight Arrow Connector 74" o:spid="_x0000_s1097" type="#_x0000_t32" style="position:absolute;left:32244;top:12784;width:239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5YosQAAADbAAAADwAAAGRycy9kb3ducmV2LnhtbESPT2sCMRTE7wW/Q3hCL6VmLbotW7Mi&#10;grC3WrXt9bF53T8mL8sm1fXbm4LgcZiZ3zCL5WCNOFHvG8cKppMEBHHpdMOVgsN+8/wGwgdkjcYx&#10;KbiQh2U+elhgpt2ZP+m0C5WIEPYZKqhD6DIpfVmTRT9xHXH0fl1vMUTZV1L3eI5wa+RLkqTSYsNx&#10;ocaO1jWVx92fVZC0P+3TR7GWW+5sUZrUfM/xS6nH8bB6BxFoCPfwrV1oBa8z+P8Sf4DM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PliixAAAANsAAAAPAAAAAAAAAAAA&#10;AAAAAKECAABkcnMvZG93bnJldi54bWxQSwUGAAAAAAQABAD5AAAAkgMAAAAA&#10;" filled="t" fillcolor="#4f81bd [3204]" strokecolor="#c0cce1" strokeweight="2pt">
                    <v:stroke startarrowwidth="narrow" startarrowlength="short" endarrowwidth="narrow" endarrowlength="short"/>
                  </v:shape>
                  <v:rect id="Rectangle 75" o:spid="_x0000_s1098" style="position:absolute;left:33175;top:12784;width:30285;height:3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7Lm8MA&#10;AADbAAAADwAAAGRycy9kb3ducmV2LnhtbESPwW7CMBBE70j9B2sr9UacRi2FgEGlaiXgVAIfsMTb&#10;OGq8DrEL6d9jJCSOo5l5o5ktetuIE3W+dqzgOUlBEJdO11wp2O++hmMQPiBrbByTgn/ysJg/DGaY&#10;a3fmLZ2KUIkIYZ+jAhNCm0vpS0MWfeJa4uj9uM5iiLKrpO7wHOG2kVmajqTFmuOCwZY+DJW/xZ9V&#10;8P3iKPvM/LKo7MT0h91mfcSRUk+P/fsURKA+3MO39koreHuF65f4A+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7Lm8MAAADbAAAADwAAAAAAAAAAAAAAAACYAgAAZHJzL2Rv&#10;d25yZXYueG1sUEsFBgAAAAAEAAQA9QAAAIgDAAAAAA==&#10;" filled="f" stroked="f">
                    <v:textbox inset="2.53958mm,2.53958mm,2.53958mm,2.53958mm">
                      <w:txbxContent>
                        <w:p w14:paraId="49F3754A" w14:textId="77777777" w:rsidR="00DF1F0C" w:rsidRDefault="00DF1F0C">
                          <w:pPr>
                            <w:spacing w:line="240" w:lineRule="auto"/>
                            <w:textDirection w:val="btLr"/>
                          </w:pPr>
                        </w:p>
                      </w:txbxContent>
                    </v:textbox>
                  </v:rect>
                  <v:shape id="Text Box 76" o:spid="_x0000_s1099" type="#_x0000_t202" style="position:absolute;left:33172;top:12784;width:34048;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qI38YA&#10;AADbAAAADwAAAGRycy9kb3ducmV2LnhtbESP3WrCQBSE74W+w3IK3ohuWjAt0VWktCjthfjzAMfs&#10;MYlmz26za0z79N2C4OUwM98w03lnatFS4yvLCp5GCQji3OqKCwX73cfwFYQPyBpry6TghzzMZw+9&#10;KWbaXnlD7TYUIkLYZ6igDMFlUvq8JIN+ZB1x9I62MRiibAqpG7xGuKnlc5Kk0mDFcaFER28l5eft&#10;xShYj933++LSfuWD3eEzLbqTW55+leo/dosJiEBduIdv7ZVW8JLC/5f4A+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qI38YAAADbAAAADwAAAAAAAAAAAAAAAACYAgAAZHJz&#10;L2Rvd25yZXYueG1sUEsFBgAAAAAEAAQA9QAAAIsDAAAAAA==&#10;" filled="f" stroked="f">
                    <v:textbox inset="1.69306mm,1.69306mm,1.69306mm,1.69306mm">
                      <w:txbxContent>
                        <w:p w14:paraId="1705CEC6" w14:textId="100A97A9" w:rsidR="00DF1F0C" w:rsidRDefault="00DF1F0C">
                          <w:pPr>
                            <w:spacing w:line="215" w:lineRule="auto"/>
                            <w:textDirection w:val="btLr"/>
                          </w:pPr>
                          <w:r>
                            <w:rPr>
                              <w:rFonts w:ascii="Calibri" w:eastAsia="Calibri" w:hAnsi="Calibri" w:cs="Calibri"/>
                              <w:color w:val="000000"/>
                              <w:sz w:val="32"/>
                            </w:rPr>
                            <w:t xml:space="preserve">IV. Final Composite EERD      </w:t>
                          </w:r>
                        </w:p>
                      </w:txbxContent>
                    </v:textbox>
                  </v:shape>
                  <v:shape id="Straight Arrow Connector 77" o:spid="_x0000_s1100" type="#_x0000_t32" style="position:absolute;left:32244;top:16554;width:239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zG1cQAAADbAAAADwAAAGRycy9kb3ducmV2LnhtbESPzWrDMBCE74W8g9hAL6WWG4hdnCgh&#10;BAq+tc1Pe12sje1EWhlLid23jwqFHoeZ+YZZrkdrxI163zpW8JKkIIgrp1uuFRz2b8+vIHxA1mgc&#10;k4If8rBeTR6WWGg38CfddqEWEcK+QAVNCF0hpa8asugT1xFH7+R6iyHKvpa6xyHCrZGzNM2kxZbj&#10;QoMdbRuqLrurVZCev89P7+VWfnBny8pk5muOR6Uep+NmASLQGP7Df+1SK8hz+P0Sf4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7MbVxAAAANsAAAAPAAAAAAAAAAAA&#10;AAAAAKECAABkcnMvZG93bnJldi54bWxQSwUGAAAAAAQABAD5AAAAkgMAAAAA&#10;" filled="t" fillcolor="#4f81bd [3204]" strokecolor="#c0cce1" strokeweight="2pt">
                    <v:stroke startarrowwidth="narrow" startarrowlength="short" endarrowwidth="narrow" endarrowlength="short"/>
                  </v:shape>
                  <v:rect id="Rectangle 78" o:spid="_x0000_s1101" style="position:absolute;left:33175;top:16554;width:29657;height:3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9kBcAA&#10;AADbAAAADwAAAGRycy9kb3ducmV2LnhtbERPS27CMBDdV+IO1iB1VxyiikLAiSiiUukKAgcY4iGO&#10;iMdp7EJ6e7yo1OXT+6+KwbbiRr1vHCuYThIQxJXTDdcKTsePlzkIH5A1to5JwS95KPLR0woz7e58&#10;oFsZahFD2GeowITQZVL6ypBFP3EdceQurrcYIuxrqXu8x3DbyjRJZtJiw7HBYEcbQ9W1/LEK9q+O&#10;0m3q38vaLsxwPn7tvnGm1PN4WC9BBBrCv/jP/akVvMWx8Uv8ATJ/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9kBcAAAADbAAAADwAAAAAAAAAAAAAAAACYAgAAZHJzL2Rvd25y&#10;ZXYueG1sUEsFBgAAAAAEAAQA9QAAAIUDAAAAAA==&#10;" filled="f" stroked="f">
                    <v:textbox inset="2.53958mm,2.53958mm,2.53958mm,2.53958mm">
                      <w:txbxContent>
                        <w:p w14:paraId="52428853" w14:textId="77777777" w:rsidR="00DF1F0C" w:rsidRDefault="00DF1F0C">
                          <w:pPr>
                            <w:spacing w:line="240" w:lineRule="auto"/>
                            <w:textDirection w:val="btLr"/>
                          </w:pPr>
                        </w:p>
                      </w:txbxContent>
                    </v:textbox>
                  </v:rect>
                  <v:shape id="Text Box 79" o:spid="_x0000_s1102" type="#_x0000_t202" style="position:absolute;left:33175;top:16554;width:38543;height:3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UcrccA&#10;AADbAAAADwAAAGRycy9kb3ducmV2LnhtbESP3WoCMRSE74W+QziF3hTNVqjVrVGkWCp6Ufx5gOPm&#10;dHft5iTdxHX16Y1Q8HKYmW+Y8bQ1lWio9qVlBS+9BARxZnXJuYLd9rM7BOEDssbKMik4k4fp5KEz&#10;xlTbE6+p2YRcRAj7FBUUIbhUSp8VZND3rCOO3o+tDYYo61zqGk8RbirZT5KBNFhyXCjQ0UdB2e/m&#10;aBR8v7q/+ezYrLLn7X45yNuD+zpclHp6bGfvIAK14R7+by+0grcR3L7EHyA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lHK3HAAAA2wAAAA8AAAAAAAAAAAAAAAAAmAIAAGRy&#10;cy9kb3ducmV2LnhtbFBLBQYAAAAABAAEAPUAAACMAwAAAAA=&#10;" filled="f" stroked="f">
                    <v:textbox inset="1.69306mm,1.69306mm,1.69306mm,1.69306mm">
                      <w:txbxContent>
                        <w:p w14:paraId="602DD6D5" w14:textId="2D32BCB3" w:rsidR="00DF1F0C" w:rsidRDefault="00DF1F0C">
                          <w:pPr>
                            <w:spacing w:line="215" w:lineRule="auto"/>
                            <w:textDirection w:val="btLr"/>
                          </w:pPr>
                          <w:r>
                            <w:rPr>
                              <w:rFonts w:ascii="Calibri" w:eastAsia="Calibri" w:hAnsi="Calibri" w:cs="Calibri"/>
                              <w:color w:val="000000"/>
                              <w:sz w:val="32"/>
                            </w:rPr>
                            <w:t>V. Logical                                   pg 33</w:t>
                          </w:r>
                        </w:p>
                      </w:txbxContent>
                    </v:textbox>
                  </v:shape>
                  <v:shape id="Straight Arrow Connector 80" o:spid="_x0000_s1103" type="#_x0000_t32" style="position:absolute;left:13302;top:20341;width:496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Auhr8AAADbAAAADwAAAGRycy9kb3ducmV2LnhtbERPy4rCMBTdD/gP4QpuBk0VRqQ2FRGE&#10;7nQcH9tLc22ryU1pota/nywGZnk472zVWyOe1PnGsYLpJAFBXDrdcKXg+LMdL0D4gKzROCYFb/Kw&#10;ygcfGabavfibnodQiRjCPkUFdQhtKqUva7LoJ64ljtzVdRZDhF0ldYevGG6NnCXJXFpsODbU2NKm&#10;pvJ+eFgFye1y+9wVG7nn1halmZvzF56UGg379RJEoD78i//chVawiOvjl/gDZP4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9Auhr8AAADbAAAADwAAAAAAAAAAAAAAAACh&#10;AgAAZHJzL2Rvd25yZXYueG1sUEsFBgAAAAAEAAQA+QAAAI0DAAAAAA==&#10;" filled="t" fillcolor="#4f81bd [3204]" strokecolor="#c0cce1" strokeweight="2pt">
                    <v:stroke startarrowwidth="narrow" startarrowlength="short" endarrowwidth="narrow" endarrowlength="short"/>
                  </v:shape>
                  <v:rect id="Rectangle 81" o:spid="_x0000_s1104" style="position:absolute;left:13744;top:21007;width:18308;height:15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C9v8MA&#10;AADbAAAADwAAAGRycy9kb3ducmV2LnhtbESP0WrCQBRE34X+w3ILvukmoYhNXaUtLahPmvQDbrPX&#10;bDB7N81uY/x7t1DwcZiZM8xqM9pWDNT7xrGCdJ6AIK6cbrhW8FV+zpYgfEDW2DomBVfysFk/TFaY&#10;a3fhIw1FqEWEsM9RgQmhy6X0lSGLfu464uidXG8xRNnXUvd4iXDbyixJFtJiw3HBYEfvhqpz8WsV&#10;HJ4cZR+Zfytq+2zG73K/+8GFUtPH8fUFRKAx3MP/7a1WsEzh70v8A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C9v8MAAADbAAAADwAAAAAAAAAAAAAAAACYAgAAZHJzL2Rv&#10;d25yZXYueG1sUEsFBgAAAAAEAAQA9QAAAIgDAAAAAA==&#10;" filled="f" stroked="f">
                    <v:textbox inset="2.53958mm,2.53958mm,2.53958mm,2.53958mm">
                      <w:txbxContent>
                        <w:p w14:paraId="27AE0932" w14:textId="77777777" w:rsidR="00DF1F0C" w:rsidRDefault="00DF1F0C">
                          <w:pPr>
                            <w:spacing w:line="240" w:lineRule="auto"/>
                            <w:textDirection w:val="btLr"/>
                          </w:pPr>
                        </w:p>
                      </w:txbxContent>
                    </v:textbox>
                  </v:rect>
                  <v:shape id="Text Box 82" o:spid="_x0000_s1105" type="#_x0000_t202" style="position:absolute;left:13744;top:21007;width:18308;height:15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AL8MA&#10;AADbAAAADwAAAGRycy9kb3ducmV2LnhtbESPzWrDMBCE74G8g9hCLyGWm0IwjpXQ9CfkkkOcPMBi&#10;bW1Ta+VIqu2+fVQo9DjMzDdMsZtMJwZyvrWs4ClJQRBXVrdcK7hePpYZCB+QNXaWScEPedht57MC&#10;c21HPtNQhlpECPscFTQh9LmUvmrIoE9sTxy9T+sMhihdLbXDMcJNJ1dpupYGW44LDfb02lD1VX4b&#10;BaWjt8VzSkfqDu/utq/Rnfim1OPD9LIBEWgK/+G/9lEryFbw+yX+AL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uAL8MAAADbAAAADwAAAAAAAAAAAAAAAACYAgAAZHJzL2Rv&#10;d25yZXYueG1sUEsFBgAAAAAEAAQA9QAAAIgDAAAAAA==&#10;" filled="f" stroked="f">
                    <v:textbox inset="1.90486mm,1.90486mm,1.90486mm,1.90486mm">
                      <w:txbxContent>
                        <w:p w14:paraId="4D6153DC" w14:textId="77777777" w:rsidR="00DF1F0C" w:rsidRDefault="00DF1F0C">
                          <w:pPr>
                            <w:spacing w:line="215" w:lineRule="auto"/>
                            <w:textDirection w:val="btLr"/>
                          </w:pPr>
                          <w:r>
                            <w:rPr>
                              <w:rFonts w:ascii="Calibri" w:eastAsia="Calibri" w:hAnsi="Calibri" w:cs="Calibri"/>
                              <w:color w:val="000000"/>
                              <w:sz w:val="36"/>
                            </w:rPr>
                            <w:t>b. Use Case Diagram</w:t>
                          </w:r>
                        </w:p>
                      </w:txbxContent>
                    </v:textbox>
                  </v:shape>
                  <v:rect id="Rectangle 83" o:spid="_x0000_s1106" style="position:absolute;left:32314;top:20586;width:32977;height:4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6GU8MA&#10;AADbAAAADwAAAGRycy9kb3ducmV2LnhtbESPwW7CMBBE70j8g7VI3IrTgBAEDIIKJNoThH7ANl7i&#10;qPE6jQ2Ev68rVeI4mpk3muW6s7W4UesrxwpeRwkI4sLpiksFn+f9ywyED8gaa8ek4EEe1qt+b4mZ&#10;dnc+0S0PpYgQ9hkqMCE0mZS+MGTRj1xDHL2Lay2GKNtS6hbvEW5rmSbJVFqsOC4YbOjNUPGdX62C&#10;48RRukv9Ni/t3HRf54/3H5wqNRx0mwWIQF14hv/bB61gNoa/L/EH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6GU8MAAADbAAAADwAAAAAAAAAAAAAAAACYAgAAZHJzL2Rv&#10;d25yZXYueG1sUEsFBgAAAAAEAAQA9QAAAIgDAAAAAA==&#10;" filled="f" stroked="f">
                    <v:textbox inset="2.53958mm,2.53958mm,2.53958mm,2.53958mm">
                      <w:txbxContent>
                        <w:p w14:paraId="51B3F4EF" w14:textId="77777777" w:rsidR="00DF1F0C" w:rsidRDefault="00DF1F0C">
                          <w:pPr>
                            <w:spacing w:line="240" w:lineRule="auto"/>
                            <w:textDirection w:val="btLr"/>
                          </w:pPr>
                        </w:p>
                      </w:txbxContent>
                    </v:textbox>
                  </v:rect>
                  <v:shape id="Text Box 84" o:spid="_x0000_s1107" type="#_x0000_t202" style="position:absolute;left:32311;top:20586;width:41942;height:4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DFMYA&#10;AADbAAAADwAAAGRycy9kb3ducmV2LnhtbESP0WoCMRRE3wv+Q7iCL0WzFSuyGkWKorQPUvUDrpvb&#10;3bWbm7iJ69avN4VCH4eZOcPMFq2pREO1Ly0reBkkIIgzq0vOFRwP6/4EhA/IGivLpOCHPCzmnacZ&#10;ptre+JOafchFhLBPUUERgkul9FlBBv3AOuLofdnaYIiyzqWu8RbhppLDJBlLgyXHhQIdvRWUfe+v&#10;RsHu1V1Wy2vzkT0fTu/jvD27zfmuVK/bLqcgArXhP/zX3moFkxH8fok/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DFMYAAADbAAAADwAAAAAAAAAAAAAAAACYAgAAZHJz&#10;L2Rvd25yZXYueG1sUEsFBgAAAAAEAAQA9QAAAIsDAAAAAA==&#10;" filled="f" stroked="f">
                    <v:textbox inset="1.69306mm,1.69306mm,1.69306mm,1.69306mm">
                      <w:txbxContent>
                        <w:p w14:paraId="40D254B3" w14:textId="0DF2BA2A" w:rsidR="00DF1F0C" w:rsidRDefault="00DF1F0C">
                          <w:pPr>
                            <w:spacing w:line="215" w:lineRule="auto"/>
                            <w:textDirection w:val="btLr"/>
                          </w:pPr>
                          <w:r>
                            <w:rPr>
                              <w:rFonts w:ascii="Calibri" w:eastAsia="Calibri" w:hAnsi="Calibri" w:cs="Calibri"/>
                              <w:color w:val="000000"/>
                              <w:sz w:val="32"/>
                            </w:rPr>
                            <w:t>I. Overview Use  Case Diagram pg 34</w:t>
                          </w:r>
                        </w:p>
                      </w:txbxContent>
                    </v:textbox>
                  </v:shape>
                  <v:shape id="Straight Arrow Connector 85" o:spid="_x0000_s1108" type="#_x0000_t32" style="position:absolute;left:32541;top:25337;width:239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eNHsMAAADbAAAADwAAAGRycy9kb3ducmV2LnhtbESPQWvCQBSE74X+h+UVeim6sRAJ0TWU&#10;gJBbbWrr9ZF9JrG7b0N2q/HfdwWhx2FmvmHWxWSNONPoe8cKFvMEBHHjdM+tgv3ndpaB8AFZo3FM&#10;Cq7kodg8Pqwx1+7CH3SuQysihH2OCroQhlxK33Rk0c/dQBy9oxsthijHVuoRLxFujXxNkqW02HNc&#10;6HCgsqPmp/61CpLT4fTyXpVyx4OtGrM03yl+KfX8NL2tQASawn/43q60giyF25f4A+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jR7DAAAA2wAAAA8AAAAAAAAAAAAA&#10;AAAAoQIAAGRycy9kb3ducmV2LnhtbFBLBQYAAAAABAAEAPkAAACRAwAAAAA=&#10;" filled="t" fillcolor="#4f81bd [3204]" strokecolor="#c0cce1" strokeweight="2pt">
                    <v:stroke startarrowwidth="narrow" startarrowlength="short" endarrowwidth="narrow" endarrowlength="short"/>
                  </v:shape>
                  <v:rect id="Rectangle 86" o:spid="_x0000_s1109" style="position:absolute;left:31503;top:25579;width:33117;height:5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kly8IA&#10;AADbAAAADwAAAGRycy9kb3ducmV2LnhtbESP0WrCQBRE3wv+w3IF3+rGIEGjq9SioH2qsR9wm71m&#10;Q7N30+yq8e+7gtDHYWbOMMt1bxtxpc7XjhVMxgkI4tLpmisFX6fd6wyED8gaG8ek4E4e1qvByxJz&#10;7W58pGsRKhEh7HNUYEJocyl9aciiH7uWOHpn11kMUXaV1B3eItw2Mk2STFqsOS4YbOndUPlTXKyC&#10;z6mjdJv6TVHZuem/Tx+HX8yUGg37twWIQH34Dz/be61glsHjS/wB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ySXLwgAAANsAAAAPAAAAAAAAAAAAAAAAAJgCAABkcnMvZG93&#10;bnJldi54bWxQSwUGAAAAAAQABAD1AAAAhwMAAAAA&#10;" filled="f" stroked="f">
                    <v:textbox inset="2.53958mm,2.53958mm,2.53958mm,2.53958mm">
                      <w:txbxContent>
                        <w:p w14:paraId="3541C694" w14:textId="77777777" w:rsidR="00DF1F0C" w:rsidRDefault="00DF1F0C">
                          <w:pPr>
                            <w:spacing w:line="240" w:lineRule="auto"/>
                            <w:textDirection w:val="btLr"/>
                          </w:pPr>
                        </w:p>
                      </w:txbxContent>
                    </v:textbox>
                  </v:rect>
                  <v:shape id="Text Box 87" o:spid="_x0000_s1110" type="#_x0000_t202" style="position:absolute;left:31503;top:25579;width:42832;height:5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Y8YA&#10;AADbAAAADwAAAGRycy9kb3ducmV2LnhtbESP0WoCMRRE3wv+Q7iCL0WzFbSyGkWKorQPUvUDrpvb&#10;3bWbm7iJ69avN4VCH4eZOcPMFq2pREO1Ly0reBkkIIgzq0vOFRwP6/4EhA/IGivLpOCHPCzmnacZ&#10;ptre+JOafchFhLBPUUERgkul9FlBBv3AOuLofdnaYIiyzqWu8RbhppLDJBlLgyXHhQIdvRWUfe+v&#10;RsFu5C6r5bX5yJ4Pp/dx3p7d5nxXqtdtl1MQgdrwH/5rb7WCySv8fok/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dY8YAAADbAAAADwAAAAAAAAAAAAAAAACYAgAAZHJz&#10;L2Rvd25yZXYueG1sUEsFBgAAAAAEAAQA9QAAAIsDAAAAAA==&#10;" filled="f" stroked="f">
                    <v:textbox inset="1.69306mm,1.69306mm,1.69306mm,1.69306mm">
                      <w:txbxContent>
                        <w:p w14:paraId="44E4FF88" w14:textId="27304191" w:rsidR="00DF1F0C" w:rsidRDefault="00DF1F0C">
                          <w:pPr>
                            <w:spacing w:line="215" w:lineRule="auto"/>
                            <w:textDirection w:val="btLr"/>
                          </w:pPr>
                          <w:r>
                            <w:rPr>
                              <w:rFonts w:ascii="Calibri" w:eastAsia="Calibri" w:hAnsi="Calibri" w:cs="Calibri"/>
                              <w:color w:val="000000"/>
                              <w:sz w:val="32"/>
                            </w:rPr>
                            <w:t>II. Customer Use Case Diagram  pg 34</w:t>
                          </w:r>
                        </w:p>
                      </w:txbxContent>
                    </v:textbox>
                  </v:shape>
                  <v:shape id="Straight Arrow Connector 88" o:spid="_x0000_s1111" type="#_x0000_t32" style="position:absolute;left:32541;top:30531;width:239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YigL8AAADbAAAADwAAAGRycy9kb3ducmV2LnhtbERPy4rCMBTdD/gP4QpuBk0VRqQ2FRGE&#10;7nQcH9tLc22ryU1pota/nywGZnk472zVWyOe1PnGsYLpJAFBXDrdcKXg+LMdL0D4gKzROCYFb/Kw&#10;ygcfGabavfibnodQiRjCPkUFdQhtKqUva7LoJ64ljtzVdRZDhF0ldYevGG6NnCXJXFpsODbU2NKm&#10;pvJ+eFgFye1y+9wVG7nn1halmZvzF56UGg379RJEoD78i//chVawiGPjl/gDZP4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YigL8AAADbAAAADwAAAAAAAAAAAAAAAACh&#10;AgAAZHJzL2Rvd25yZXYueG1sUEsFBgAAAAAEAAQA+QAAAI0DAAAAAA==&#10;" filled="t" fillcolor="#4f81bd [3204]" strokecolor="#c0cce1" strokeweight="2pt">
                    <v:stroke startarrowwidth="narrow" startarrowlength="short" endarrowwidth="narrow" endarrowlength="short"/>
                  </v:shape>
                  <v:rect id="Rectangle 89" o:spid="_x0000_s1112" style="position:absolute;left:31619;top:30048;width:33498;height:4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axucIA&#10;AADbAAAADwAAAGRycy9kb3ducmV2LnhtbESP0WrCQBRE3wX/YbmCb7oxiGjqKioWtE9t7AfcZq/Z&#10;YPZuzG41/r1bKPg4zMwZZrnubC1u1PrKsYLJOAFBXDhdcang+/Q+moPwAVlj7ZgUPMjDetXvLTHT&#10;7s5fdMtDKSKEfYYKTAhNJqUvDFn0Y9cQR+/sWoshyraUusV7hNtapkkykxYrjgsGG9oZKi75r1Xw&#10;OXWU7lO/zUu7MN3P6eN4xZlSw0G3eQMRqAuv8H/7oBXMF/D3Jf4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VrG5wgAAANsAAAAPAAAAAAAAAAAAAAAAAJgCAABkcnMvZG93&#10;bnJldi54bWxQSwUGAAAAAAQABAD1AAAAhwMAAAAA&#10;" filled="f" stroked="f">
                    <v:textbox inset="2.53958mm,2.53958mm,2.53958mm,2.53958mm">
                      <w:txbxContent>
                        <w:p w14:paraId="4CEBB4B7" w14:textId="77777777" w:rsidR="00DF1F0C" w:rsidRDefault="00DF1F0C">
                          <w:pPr>
                            <w:spacing w:line="240" w:lineRule="auto"/>
                            <w:textDirection w:val="btLr"/>
                          </w:pPr>
                        </w:p>
                      </w:txbxContent>
                    </v:textbox>
                  </v:rect>
                  <v:shape id="Text Box 90" o:spid="_x0000_s1113" type="#_x0000_t202" style="position:absolute;left:31616;top:30048;width:38630;height:4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TysMA&#10;AADbAAAADwAAAGRycy9kb3ducmV2LnhtbERPy2oCMRTdF/yHcIVuSs20oLRTMyKiKHUhVT/gOrmd&#10;h5ObdBLHsV9vFoUuD+c9nfWmER21vrKs4GWUgCDOra64UHA8rJ7fQPiArLGxTApu5GGWDR6mmGp7&#10;5S/q9qEQMYR9igrKEFwqpc9LMuhH1hFH7tu2BkOEbSF1i9cYbhr5miQTabDi2FCio0VJ+Xl/MQp2&#10;Y/eznF+6bf50OH1Oir526/pXqcdhP/8AEagP/+I/90YreI/r45f4A2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NTysMAAADbAAAADwAAAAAAAAAAAAAAAACYAgAAZHJzL2Rv&#10;d25yZXYueG1sUEsFBgAAAAAEAAQA9QAAAIgDAAAAAA==&#10;" filled="f" stroked="f">
                    <v:textbox inset="1.69306mm,1.69306mm,1.69306mm,1.69306mm">
                      <w:txbxContent>
                        <w:p w14:paraId="289157C6" w14:textId="62773726" w:rsidR="00DF1F0C" w:rsidRDefault="00DF1F0C">
                          <w:pPr>
                            <w:spacing w:line="215" w:lineRule="auto"/>
                            <w:textDirection w:val="btLr"/>
                          </w:pPr>
                          <w:r>
                            <w:rPr>
                              <w:rFonts w:ascii="Calibri" w:eastAsia="Calibri" w:hAnsi="Calibri" w:cs="Calibri"/>
                              <w:color w:val="000000"/>
                              <w:sz w:val="32"/>
                            </w:rPr>
                            <w:t>III. Admin Use Case Diagram       pg  35</w:t>
                          </w:r>
                        </w:p>
                      </w:txbxContent>
                    </v:textbox>
                  </v:shape>
                  <v:shape id="Straight Arrow Connector 91" o:spid="_x0000_s1114" type="#_x0000_t32" style="position:absolute;left:32541;top:34604;width:239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UdwMIAAADbAAAADwAAAGRycy9kb3ducmV2LnhtbESPT4vCMBTE7wt+h/AEL7KmCopbjSKC&#10;0Juuf6+P5m1bN3kpTdT67c2CsMdhZn7DzJetNeJOja8cKxgOEhDEudMVFwqOh83nFIQPyBqNY1Lw&#10;JA/LRedjjql2D/6m+z4UIkLYp6igDKFOpfR5SRb9wNXE0ftxjcUQZVNI3eAjwq2RoySZSIsVx4US&#10;a1qXlP/ub1ZBcr1c+9tsLXdc2yw3E3Me40mpXrddzUAEasN/+N3OtIKvIfx9iT9AL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UUdwMIAAADbAAAADwAAAAAAAAAAAAAA&#10;AAChAgAAZHJzL2Rvd25yZXYueG1sUEsFBgAAAAAEAAQA+QAAAJADAAAAAA==&#10;" filled="t" fillcolor="#4f81bd [3204]" strokecolor="#c0cce1" strokeweight="2pt">
                    <v:stroke startarrowwidth="narrow" startarrowlength="short" endarrowwidth="narrow" endarrowlength="short"/>
                  </v:shape>
                  <v:rect id="Rectangle 92" o:spid="_x0000_s1115" style="position:absolute;left:31856;top:34604;width:32959;height:6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u1FcIA&#10;AADbAAAADwAAAGRycy9kb3ducmV2LnhtbESP0WrCQBRE3wv+w3IF3+rGIFKjq2hR0D610Q+4Zq/Z&#10;YPZuml01/n1XEPo4zMwZZr7sbC1u1PrKsYLRMAFBXDhdcangeNi+f4DwAVlj7ZgUPMjDctF7m2Om&#10;3Z1/6JaHUkQI+wwVmBCaTEpfGLLoh64hjt7ZtRZDlG0pdYv3CLe1TJNkIi1WHBcMNvRpqLjkV6vg&#10;e+wo3aR+nZd2arrT4Wv/ixOlBv1uNQMRqAv/4Vd7pxVMU3h+i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K7UVwgAAANsAAAAPAAAAAAAAAAAAAAAAAJgCAABkcnMvZG93&#10;bnJldi54bWxQSwUGAAAAAAQABAD1AAAAhwMAAAAA&#10;" filled="f" stroked="f">
                    <v:textbox inset="2.53958mm,2.53958mm,2.53958mm,2.53958mm">
                      <w:txbxContent>
                        <w:p w14:paraId="5574681F" w14:textId="77777777" w:rsidR="00DF1F0C" w:rsidRDefault="00DF1F0C">
                          <w:pPr>
                            <w:spacing w:line="240" w:lineRule="auto"/>
                            <w:textDirection w:val="btLr"/>
                          </w:pPr>
                        </w:p>
                      </w:txbxContent>
                    </v:textbox>
                  </v:rect>
                  <v:shape id="Text Box 93" o:spid="_x0000_s1116" type="#_x0000_t202" style="position:absolute;left:31853;top:34604;width:40764;height:6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NvcYA&#10;AADbAAAADwAAAGRycy9kb3ducmV2LnhtbESP0WoCMRRE3wv9h3ALvohm26LUrVFEKhV9KFU/4Lq5&#10;3V27uYmbuK5+vREKfRxm5gwznramEg3VvrSs4LmfgCDOrC45V7DbLnpvIHxA1lhZJgUX8jCdPD6M&#10;MdX2zN/UbEIuIoR9igqKEFwqpc8KMuj71hFH78fWBkOUdS51jecIN5V8SZKhNFhyXCjQ0byg7Hdz&#10;Mgq+Bu74MTs166y73a+GeXtwn4erUp2ndvYOIlAb/sN/7aVWMHqF+5f4A+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HNvcYAAADbAAAADwAAAAAAAAAAAAAAAACYAgAAZHJz&#10;L2Rvd25yZXYueG1sUEsFBgAAAAAEAAQA9QAAAIsDAAAAAA==&#10;" filled="f" stroked="f">
                    <v:textbox inset="1.69306mm,1.69306mm,1.69306mm,1.69306mm">
                      <w:txbxContent>
                        <w:p w14:paraId="2DDD5ACE" w14:textId="09B0E614" w:rsidR="00DF1F0C" w:rsidRDefault="00DF1F0C">
                          <w:pPr>
                            <w:spacing w:line="215" w:lineRule="auto"/>
                            <w:textDirection w:val="btLr"/>
                          </w:pPr>
                          <w:r>
                            <w:rPr>
                              <w:rFonts w:ascii="Calibri" w:eastAsia="Calibri" w:hAnsi="Calibri" w:cs="Calibri"/>
                              <w:color w:val="000000"/>
                              <w:sz w:val="32"/>
                            </w:rPr>
                            <w:t>IV. Trader Use Case Diagram      pg 36</w:t>
                          </w:r>
                        </w:p>
                      </w:txbxContent>
                    </v:textbox>
                  </v:shape>
                  <v:shape id="Straight Arrow Connector 94" o:spid="_x0000_s1117" type="#_x0000_t32" style="position:absolute;left:12849;top:39209;width:496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K+WMQAAADbAAAADwAAAGRycy9kb3ducmV2LnhtbESPT2sCMRTE7wW/Q3hCL6VmLbq0W7Mi&#10;grC3WrXt9bF53T8mL8sm1fXbm4LgcZiZ3zCL5WCNOFHvG8cKppMEBHHpdMOVgsN+8/wKwgdkjcYx&#10;KbiQh2U+elhgpt2ZP+m0C5WIEPYZKqhD6DIpfVmTRT9xHXH0fl1vMUTZV1L3eI5wa+RLkqTSYsNx&#10;ocaO1jWVx92fVZC0P+3TR7GWW+5sUZrUfM/xS6nH8bB6BxFoCPfwrV1oBW8z+P8Sf4DM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Mr5YxAAAANsAAAAPAAAAAAAAAAAA&#10;AAAAAKECAABkcnMvZG93bnJldi54bWxQSwUGAAAAAAQABAD5AAAAkgMAAAAA&#10;" filled="t" fillcolor="#4f81bd [3204]" strokecolor="#c0cce1" strokeweight="2pt">
                    <v:stroke startarrowwidth="narrow" startarrowlength="short" endarrowwidth="narrow" endarrowlength="short"/>
                  </v:shape>
                  <v:rect id="Rectangle 95" o:spid="_x0000_s1118" style="position:absolute;left:13236;top:39975;width:17475;height:7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YcMA&#10;AADbAAAADwAAAGRycy9kb3ducmV2LnhtbESPwW7CMBBE70j8g7VI3IrTCBAEDIIKJNoThH7ANl7i&#10;qPE6jQ2Ev68rVeI4mpk3muW6s7W4UesrxwpeRwkI4sLpiksFn+f9ywyED8gaa8ek4EEe1qt+b4mZ&#10;dnc+0S0PpYgQ9hkqMCE0mZS+MGTRj1xDHL2Lay2GKNtS6hbvEW5rmSbJVFqsOC4YbOjNUPGdX62C&#10;49hRukv9Ni/t3HRf54/3H5wqNRx0mwWIQF14hv/bB61gPoG/L/EH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YcMAAADbAAAADwAAAAAAAAAAAAAAAACYAgAAZHJzL2Rv&#10;d25yZXYueG1sUEsFBgAAAAAEAAQA9QAAAIgDAAAAAA==&#10;" filled="f" stroked="f">
                    <v:textbox inset="2.53958mm,2.53958mm,2.53958mm,2.53958mm">
                      <w:txbxContent>
                        <w:p w14:paraId="07C4EC7E" w14:textId="77777777" w:rsidR="00DF1F0C" w:rsidRDefault="00DF1F0C">
                          <w:pPr>
                            <w:spacing w:line="240" w:lineRule="auto"/>
                            <w:textDirection w:val="btLr"/>
                          </w:pPr>
                        </w:p>
                      </w:txbxContent>
                    </v:textbox>
                  </v:rect>
                  <v:shape id="Text Box 96" o:spid="_x0000_s1119" type="#_x0000_t202" style="position:absolute;left:13236;top:39975;width:17475;height:7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Q8cEA&#10;AADbAAAADwAAAGRycy9kb3ducmV2LnhtbESPQYvCMBSE7wv+h/CEvYimqyBajeLqrnjxYPUHPJpn&#10;W2xeahK1+++NIOxxmJlvmPmyNbW4k/OVZQVfgwQEcW51xYWC0/G3PwHhA7LG2jIp+CMPy0XnY46p&#10;tg8+0D0LhYgQ9ikqKENoUil9XpJBP7ANcfTO1hkMUbpCaoePCDe1HCbJWBqsOC6U2NC6pPyS3YyC&#10;zNGmN0poR/X2x12/C3R7vir12W1XMxCB2vAffrd3WsF0DK8v8Q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5EPHBAAAA2wAAAA8AAAAAAAAAAAAAAAAAmAIAAGRycy9kb3du&#10;cmV2LnhtbFBLBQYAAAAABAAEAPUAAACGAwAAAAA=&#10;" filled="f" stroked="f">
                    <v:textbox inset="1.90486mm,1.90486mm,1.90486mm,1.90486mm">
                      <w:txbxContent>
                        <w:p w14:paraId="3877F40A" w14:textId="77777777" w:rsidR="00DF1F0C" w:rsidRDefault="00DF1F0C">
                          <w:pPr>
                            <w:spacing w:line="215" w:lineRule="auto"/>
                            <w:textDirection w:val="btLr"/>
                          </w:pPr>
                          <w:r>
                            <w:rPr>
                              <w:rFonts w:ascii="Calibri" w:eastAsia="Calibri" w:hAnsi="Calibri" w:cs="Calibri"/>
                              <w:color w:val="000000"/>
                              <w:sz w:val="36"/>
                            </w:rPr>
                            <w:t>c. Requirement Catalogue</w:t>
                          </w:r>
                        </w:p>
                      </w:txbxContent>
                    </v:textbox>
                  </v:shape>
                  <v:rect id="Rectangle 97" o:spid="_x0000_s1120" style="position:absolute;left:31944;top:40392;width:32647;height:40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WjcMA&#10;AADbAAAADwAAAGRycy9kb3ducmV2LnhtbESPwW7CMBBE70j9B2srcQOnUQUl4ERt1UqFEw39gG28&#10;xFHjdRobCH+PkZA4jmbmjWZVDLYVR+p941jB0zQBQVw53XCt4Gf3OXkB4QOyxtYxKTiThyJ/GK0w&#10;0+7E33QsQy0ihH2GCkwIXSalrwxZ9FPXEUdv73qLIcq+lrrHU4TbVqZJMpMWG44LBjt6N1T9lQer&#10;YPvsKP1I/VtZ24UZfneb9T/OlBo/Dq9LEIGGcA/f2l9awWIO1y/xB8j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wWjcMAAADbAAAADwAAAAAAAAAAAAAAAACYAgAAZHJzL2Rv&#10;d25yZXYueG1sUEsFBgAAAAAEAAQA9QAAAIgDAAAAAA==&#10;" filled="f" stroked="f">
                    <v:textbox inset="2.53958mm,2.53958mm,2.53958mm,2.53958mm">
                      <w:txbxContent>
                        <w:p w14:paraId="00F7E6FB" w14:textId="77777777" w:rsidR="00DF1F0C" w:rsidRDefault="00DF1F0C">
                          <w:pPr>
                            <w:spacing w:line="240" w:lineRule="auto"/>
                            <w:textDirection w:val="btLr"/>
                          </w:pPr>
                        </w:p>
                      </w:txbxContent>
                    </v:textbox>
                  </v:rect>
                  <v:shape id="Text Box 98" o:spid="_x0000_s1121" type="#_x0000_t202" style="position:absolute;left:31941;top:40392;width:37405;height:4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zMMA&#10;AADbAAAADwAAAGRycy9kb3ducmV2LnhtbERPy2oCMRTdF/yHcIVuSs20oLRTMyKiKHUhVT/gOrmd&#10;h5ObdBLHsV9vFoUuD+c9nfWmER21vrKs4GWUgCDOra64UHA8rJ7fQPiArLGxTApu5GGWDR6mmGp7&#10;5S/q9qEQMYR9igrKEFwqpc9LMuhH1hFH7tu2BkOEbSF1i9cYbhr5miQTabDi2FCio0VJ+Xl/MQp2&#10;Y/eznF+6bf50OH1Oir526/pXqcdhP/8AEagP/+I/90YreI9j45f4A2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fzMMAAADbAAAADwAAAAAAAAAAAAAAAACYAgAAZHJzL2Rv&#10;d25yZXYueG1sUEsFBgAAAAAEAAQA9QAAAIgDAAAAAA==&#10;" filled="f" stroked="f">
                    <v:textbox inset="1.69306mm,1.69306mm,1.69306mm,1.69306mm">
                      <w:txbxContent>
                        <w:p w14:paraId="535D667C" w14:textId="496BC2F6" w:rsidR="00DF1F0C" w:rsidRDefault="00DF1F0C">
                          <w:pPr>
                            <w:spacing w:line="215" w:lineRule="auto"/>
                            <w:textDirection w:val="btLr"/>
                          </w:pPr>
                          <w:r>
                            <w:rPr>
                              <w:rFonts w:ascii="Calibri" w:eastAsia="Calibri" w:hAnsi="Calibri" w:cs="Calibri"/>
                              <w:color w:val="000000"/>
                              <w:sz w:val="32"/>
                            </w:rPr>
                            <w:t>I. Functional Requirements        pg 38-43</w:t>
                          </w:r>
                        </w:p>
                      </w:txbxContent>
                    </v:textbox>
                  </v:shape>
                  <v:shape id="Straight Arrow Connector 99" o:spid="_x0000_s1122" type="#_x0000_t32" style="position:absolute;left:33561;top:43931;width:2390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MRxsQAAADbAAAADwAAAGRycy9kb3ducmV2LnhtbESPzWrDMBCE74W8g9hAL6WWG4iJ3Sgh&#10;BAq+tc1fr4u1tZ1IK2Mpsfv2UaHQ4zAz3zDL9WiNuFHvW8cKXpIUBHHldMu1gsP+7XkBwgdkjcYx&#10;KfghD+vV5GGJhXYDf9JtF2oRIewLVNCE0BVS+qohiz5xHXH0vl1vMUTZ11L3OES4NXKWppm02HJc&#10;aLCjbUPVZXe1CtLz1/npvdzKD+5sWZnMnOZ4VOpxOm5eQQQaw3/4r11qBXkOv1/iD5C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xHGxAAAANsAAAAPAAAAAAAAAAAA&#10;AAAAAKECAABkcnMvZG93bnJldi54bWxQSwUGAAAAAAQABAD5AAAAkgMAAAAA&#10;" filled="t" fillcolor="#4f81bd [3204]" strokecolor="#c0cce1" strokeweight="2pt">
                    <v:stroke startarrowwidth="narrow" startarrowlength="short" endarrowwidth="narrow" endarrowlength="short"/>
                  </v:shape>
                  <v:rect id="Rectangle 100" o:spid="_x0000_s1123" style="position:absolute;left:31944;top:44555;width:33368;height:3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GXd8QA&#10;AADcAAAADwAAAGRycy9kb3ducmV2LnhtbESPQW/CMAyF70j8h8hIu0FKNSEoBDSmTdo4QdkP8BrT&#10;VGucrsmg+/f4MGk3W+/5vc+b3eBbdaU+NoENzGcZKOIq2IZrAx/n1+kSVEzIFtvAZOCXIuy249EG&#10;CxtufKJrmWolIRwLNOBS6gqtY+XIY5yFjli0S+g9Jln7WtsebxLuW51n2UJ7bFgaHHb07Kj6Kn+8&#10;geNjoPwlj/uy9is3fJ4P79+4MOZhMjytQSUa0r/57/rNCn4m+PKMTK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Rl3fEAAAA3AAAAA8AAAAAAAAAAAAAAAAAmAIAAGRycy9k&#10;b3ducmV2LnhtbFBLBQYAAAAABAAEAPUAAACJAwAAAAA=&#10;" filled="f" stroked="f">
                    <v:textbox inset="2.53958mm,2.53958mm,2.53958mm,2.53958mm">
                      <w:txbxContent>
                        <w:p w14:paraId="22E9FE21" w14:textId="77777777" w:rsidR="00DF1F0C" w:rsidRDefault="00DF1F0C">
                          <w:pPr>
                            <w:spacing w:line="240" w:lineRule="auto"/>
                            <w:textDirection w:val="btLr"/>
                          </w:pPr>
                        </w:p>
                      </w:txbxContent>
                    </v:textbox>
                  </v:rect>
                  <v:shape id="Text Box 101" o:spid="_x0000_s1124" type="#_x0000_t202" style="position:absolute;left:31941;top:44555;width:38468;height:3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kKXcQA&#10;AADcAAAADwAAAGRycy9kb3ducmV2LnhtbERPzWrCQBC+C77DMkIvUjcWKiVmIyKKpT2Uah9gmh2T&#10;aHZ2za4x7dO7QqG3+fh+J1v0phEdtb62rGA6SUAQF1bXXCr42m8eX0D4gKyxsUwKfsjDIh8OMky1&#10;vfIndbtQihjCPkUFVQguldIXFRn0E+uII3ewrcEQYVtK3eI1hptGPiXJTBqsOTZU6GhVUXHaXYyC&#10;j2d3Xi8v3Xsx3n+/zcr+6LbHX6UeRv1yDiJQH/7Ff+5XHecnU7g/Ey+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Cl3EAAAA3AAAAA8AAAAAAAAAAAAAAAAAmAIAAGRycy9k&#10;b3ducmV2LnhtbFBLBQYAAAAABAAEAPUAAACJAwAAAAA=&#10;" filled="f" stroked="f">
                    <v:textbox inset="1.69306mm,1.69306mm,1.69306mm,1.69306mm">
                      <w:txbxContent>
                        <w:p w14:paraId="3F0CBA52" w14:textId="46232764" w:rsidR="00DF1F0C" w:rsidRDefault="00DF1F0C">
                          <w:pPr>
                            <w:spacing w:line="215" w:lineRule="auto"/>
                            <w:textDirection w:val="btLr"/>
                          </w:pPr>
                          <w:r>
                            <w:rPr>
                              <w:rFonts w:ascii="Calibri" w:eastAsia="Calibri" w:hAnsi="Calibri" w:cs="Calibri"/>
                              <w:color w:val="000000"/>
                              <w:sz w:val="32"/>
                            </w:rPr>
                            <w:t>II. Non_Functional Requirements pg 44</w:t>
                          </w:r>
                        </w:p>
                      </w:txbxContent>
                    </v:textbox>
                  </v:shape>
                  <v:shape id="Straight Arrow Connector 102" o:spid="_x0000_s1125" type="#_x0000_t32" style="position:absolute;left:13302;top:49514;width:496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q2dsIAAADcAAAADwAAAGRycy9kb3ducmV2LnhtbERP32vCMBB+F/Y/hBv4IjaZMBm1qYgw&#10;6NucbvP1aM62mlxKk2n33y+DgW/38f28Yj06K640hM6zhqdMgSCuvem40fBxeJ2/gAgR2aD1TBp+&#10;KMC6fJgUmBt/43e67mMjUgiHHDW0Mfa5lKFuyWHIfE+cuJMfHMYEh0aaAW8p3Fm5UGopHXacGlrs&#10;adtSfdl/Ow3qfDzP3qqt3HHvqtou7dczfmo9fRw3KxCRxngX/7srk+arBfw9ky6Q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fq2dsIAAADcAAAADwAAAAAAAAAAAAAA&#10;AAChAgAAZHJzL2Rvd25yZXYueG1sUEsFBgAAAAAEAAQA+QAAAJADAAAAAA==&#10;" filled="t" fillcolor="#4f81bd [3204]" strokecolor="#c0cce1" strokeweight="2pt">
                    <v:stroke startarrowwidth="narrow" startarrowlength="short" endarrowwidth="narrow" endarrowlength="short"/>
                  </v:shape>
                  <v:rect id="Rectangle 103" o:spid="_x0000_s1126" style="position:absolute;left:14233;top:50483;width:50080;height:45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JAMEA&#10;AADcAAAADwAAAGRycy9kb3ducmV2LnhtbERPzWrCQBC+C77DMoI33RiLaOoqWiy0njT2AabZaTaY&#10;nU2zq6Zv3xUEb/Px/c5y3dlaXKn1lWMFk3ECgrhwuuJSwdfpfTQH4QOyxtoxKfgjD+tVv7fETLsb&#10;H+mah1LEEPYZKjAhNJmUvjBk0Y9dQxy5H9daDBG2pdQt3mK4rWWaJDNpseLYYLChN0PFOb9YBYcX&#10;R+ku9du8tAvTfZ/2n784U2o46DavIAJ14Sl+uD90nJ9M4f5MvE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DCQDBAAAA3AAAAA8AAAAAAAAAAAAAAAAAmAIAAGRycy9kb3du&#10;cmV2LnhtbFBLBQYAAAAABAAEAPUAAACGAwAAAAA=&#10;" filled="f" stroked="f">
                    <v:textbox inset="2.53958mm,2.53958mm,2.53958mm,2.53958mm">
                      <w:txbxContent>
                        <w:p w14:paraId="598F6141" w14:textId="77777777" w:rsidR="00DF1F0C" w:rsidRDefault="00DF1F0C">
                          <w:pPr>
                            <w:spacing w:line="240" w:lineRule="auto"/>
                            <w:textDirection w:val="btLr"/>
                          </w:pPr>
                        </w:p>
                      </w:txbxContent>
                    </v:textbox>
                  </v:rect>
                  <v:shape id="Text Box 104" o:spid="_x0000_s1127" type="#_x0000_t202" style="position:absolute;left:14232;top:50483;width:53888;height:4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fcEA&#10;AADcAAAADwAAAGRycy9kb3ducmV2LnhtbERPS27CMBDdV+IO1iB1U4HdjxAKOBGUFrHpooEDjOIh&#10;iYjHwTaQ3h5XqtTdPL3vLIvBduJKPrSONTxPFQjiypmWaw2H/edkDiJEZIOdY9LwQwGKfPSwxMy4&#10;G3/TtYy1SCEcMtTQxNhnUoaqIYth6nrixB2dtxgT9LU0Hm8p3HbyRamZtNhyamiwp/eGqlN5sRpK&#10;T5unV0U76rYf/ryu0X/xWevH8bBagIg0xH/xn3tn0nz1Br/PpAt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FwH3BAAAA3AAAAA8AAAAAAAAAAAAAAAAAmAIAAGRycy9kb3du&#10;cmV2LnhtbFBLBQYAAAAABAAEAPUAAACGAwAAAAA=&#10;" filled="f" stroked="f">
                    <v:textbox inset="1.90486mm,1.90486mm,1.90486mm,1.90486mm">
                      <w:txbxContent>
                        <w:p w14:paraId="5BEF69A4" w14:textId="344D20D0" w:rsidR="00DF1F0C" w:rsidRDefault="00DF1F0C">
                          <w:pPr>
                            <w:spacing w:line="215" w:lineRule="auto"/>
                            <w:textDirection w:val="btLr"/>
                          </w:pPr>
                          <w:r>
                            <w:rPr>
                              <w:rFonts w:ascii="Calibri" w:eastAsia="Calibri" w:hAnsi="Calibri" w:cs="Calibri"/>
                              <w:color w:val="000000"/>
                              <w:sz w:val="36"/>
                            </w:rPr>
                            <w:t>d. Logo Design                                                        pg 44</w:t>
                          </w:r>
                        </w:p>
                      </w:txbxContent>
                    </v:textbox>
                  </v:shape>
                  <v:shape id="Straight Arrow Connector 105" o:spid="_x0000_s1128" type="#_x0000_t32" style="position:absolute;left:13302;top:55406;width:496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MuAsAAAADcAAAADwAAAGRycy9kb3ducmV2LnhtbERPS2sCMRC+C/0PYQpeRJMKSlmNIkJh&#10;b9ZXvQ6bcXc1mSybqNt/bwoFb/PxPWe+7JwVd2pD7VnDx0iBIC68qbnUcNh/DT9BhIhs0HomDb8U&#10;YLl4680xM/7BW7rvYilSCIcMNVQxNpmUoajIYRj5hjhxZ986jAm2pTQtPlK4s3Ks1FQ6rDk1VNjQ&#10;uqLiurs5Depyugw2+Vp+c+Pywk7tzwSPWvffu9UMRKQuvsT/7tyk+WoCf8+kC+Ti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4TLgLAAAAA3AAAAA8AAAAAAAAAAAAAAAAA&#10;oQIAAGRycy9kb3ducmV2LnhtbFBLBQYAAAAABAAEAPkAAACOAwAAAAA=&#10;" filled="t" fillcolor="#4f81bd [3204]" strokecolor="#c0cce1" strokeweight="2pt">
                    <v:stroke startarrowwidth="narrow" startarrowlength="short" endarrowwidth="narrow" endarrowlength="short"/>
                  </v:shape>
                  <v:rect id="Rectangle 106" o:spid="_x0000_s1129" style="position:absolute;left:14233;top:55953;width:49870;height:46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qmMEA&#10;AADcAAAADwAAAGRycy9kb3ducmV2LnhtbERPzWrCQBC+C32HZQredNMgQaOrtGKh9qTRBxizYzaY&#10;nU2zW03f3i0I3ubj+53FqreNuFLna8cK3sYJCOLS6ZorBcfD52gKwgdkjY1jUvBHHlbLl8ECc+1u&#10;vKdrESoRQ9jnqMCE0OZS+tKQRT92LXHkzq6zGCLsKqk7vMVw28g0STJpsebYYLCltaHyUvxaBbuJ&#10;o3ST+o+isjPTnw7f2x/MlBq+9u9zEIH68BQ/3F86zk8y+H8mX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0qpjBAAAA3AAAAA8AAAAAAAAAAAAAAAAAmAIAAGRycy9kb3du&#10;cmV2LnhtbFBLBQYAAAAABAAEAPUAAACGAwAAAAA=&#10;" filled="f" stroked="f">
                    <v:textbox inset="2.53958mm,2.53958mm,2.53958mm,2.53958mm">
                      <w:txbxContent>
                        <w:p w14:paraId="5010BA20" w14:textId="77777777" w:rsidR="00DF1F0C" w:rsidRDefault="00DF1F0C">
                          <w:pPr>
                            <w:spacing w:line="240" w:lineRule="auto"/>
                            <w:textDirection w:val="btLr"/>
                          </w:pPr>
                        </w:p>
                      </w:txbxContent>
                    </v:textbox>
                  </v:rect>
                  <v:shape id="Text Box 107" o:spid="_x0000_s1130" type="#_x0000_t202" style="position:absolute;left:14229;top:55951;width:60515;height:6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deCsEA&#10;AADcAAAADwAAAGRycy9kb3ducmV2LnhtbERPzWoCMRC+F3yHMEIvRZO2UGU1u2htxUsPXX2AYTPu&#10;Lm4maxJ1+/amUOhtPr7fWRaD7cSVfGgda3ieKhDElTMt1xoO+8/JHESIyAY7x6ThhwIU+ehhiZlx&#10;N/6maxlrkUI4ZKihibHPpAxVQxbD1PXEiTs6bzEm6GtpPN5SuO3ki1Jv0mLLqaHBnt4bqk7lxWoo&#10;PW2eXhXtqNt++PO6Rv/FZ60fx8NqASLSEP/Ff+6dSfPVDH6fSRfI/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XgrBAAAA3AAAAA8AAAAAAAAAAAAAAAAAmAIAAGRycy9kb3du&#10;cmV2LnhtbFBLBQYAAAAABAAEAPUAAACGAwAAAAA=&#10;" filled="f" stroked="f">
                    <v:textbox inset="1.90486mm,1.90486mm,1.90486mm,1.90486mm">
                      <w:txbxContent>
                        <w:p w14:paraId="0A0F7233" w14:textId="257D14FB" w:rsidR="00DF1F0C" w:rsidRDefault="00DF1F0C">
                          <w:pPr>
                            <w:spacing w:line="215" w:lineRule="auto"/>
                            <w:textDirection w:val="btLr"/>
                          </w:pPr>
                          <w:r>
                            <w:rPr>
                              <w:rFonts w:ascii="Calibri" w:eastAsia="Calibri" w:hAnsi="Calibri" w:cs="Calibri"/>
                              <w:color w:val="000000"/>
                              <w:sz w:val="36"/>
                            </w:rPr>
                            <w:t>e. Wireframes                                                         pg 45-53</w:t>
                          </w:r>
                        </w:p>
                      </w:txbxContent>
                    </v:textbox>
                  </v:shape>
                  <v:shape id="Straight Arrow Connector 108" o:spid="_x0000_s1131" type="#_x0000_t32" style="position:absolute;left:13302;top:60568;width:496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KBnMQAAADcAAAADwAAAGRycy9kb3ducmV2LnhtbESPT2sCMRDF74LfIYzQi9TEglK2RimC&#10;sDer/XcdNtPdtclk2UTdfnvnIPQ2w3vz3m9WmyF4daE+tZEtzGcGFHEVXcu1hY/33eMzqJSRHfrI&#10;ZOGPEmzW49EKCxevfKDLMddKQjgVaKHJuSu0TlVDAdMsdsSi/cQ+YJa1r7Xr8SrhwesnY5Y6YMvS&#10;0GBH24aq3+M5WDCn79N0X271G3ehrPzSfy3w09qHyfD6AirTkP/N9+vSCb4RWnlGJt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EoGcxAAAANwAAAAPAAAAAAAAAAAA&#10;AAAAAKECAABkcnMvZG93bnJldi54bWxQSwUGAAAAAAQABAD5AAAAkgMAAAAA&#10;" filled="t" fillcolor="#4f81bd [3204]" strokecolor="#c0cce1" strokeweight="2pt">
                    <v:stroke startarrowwidth="narrow" startarrowlength="short" endarrowwidth="narrow" endarrowlength="short"/>
                  </v:shape>
                </v:group>
                <w10:anchorlock/>
              </v:group>
            </w:pict>
          </mc:Fallback>
        </mc:AlternateContent>
      </w:r>
    </w:p>
    <w:p w14:paraId="63058790" w14:textId="77777777" w:rsidR="00AD651C" w:rsidRDefault="00AD651C">
      <w:pPr>
        <w:spacing w:after="200"/>
        <w:jc w:val="center"/>
        <w:rPr>
          <w:rFonts w:ascii="Times New Roman" w:eastAsia="Times New Roman" w:hAnsi="Times New Roman" w:cs="Times New Roman"/>
          <w:b/>
          <w:color w:val="4F81BD"/>
          <w:sz w:val="40"/>
          <w:szCs w:val="40"/>
        </w:rPr>
      </w:pPr>
    </w:p>
    <w:p w14:paraId="662E94CC" w14:textId="77777777" w:rsidR="00AD651C" w:rsidRDefault="00DC3997">
      <w:pPr>
        <w:spacing w:after="200"/>
        <w:jc w:val="center"/>
        <w:rPr>
          <w:rFonts w:ascii="Times New Roman" w:eastAsia="Times New Roman" w:hAnsi="Times New Roman" w:cs="Times New Roman"/>
          <w:b/>
          <w:color w:val="4F81BD"/>
          <w:sz w:val="40"/>
          <w:szCs w:val="40"/>
        </w:rPr>
      </w:pPr>
      <w:r>
        <w:rPr>
          <w:rFonts w:ascii="Times New Roman" w:eastAsia="Times New Roman" w:hAnsi="Times New Roman" w:cs="Times New Roman"/>
          <w:b/>
          <w:noProof/>
          <w:color w:val="4F81BD"/>
          <w:sz w:val="40"/>
          <w:szCs w:val="40"/>
          <w:lang w:eastAsia="en-GB" w:bidi="ne-NP"/>
        </w:rPr>
        <mc:AlternateContent>
          <mc:Choice Requires="wpg">
            <w:drawing>
              <wp:inline distT="0" distB="0" distL="0" distR="0" wp14:anchorId="7BEBC7E8" wp14:editId="0DCD6B59">
                <wp:extent cx="6332219" cy="1533525"/>
                <wp:effectExtent l="0" t="0" r="0" b="0"/>
                <wp:docPr id="109" name="Group 109"/>
                <wp:cNvGraphicFramePr/>
                <a:graphic xmlns:a="http://schemas.openxmlformats.org/drawingml/2006/main">
                  <a:graphicData uri="http://schemas.microsoft.com/office/word/2010/wordprocessingGroup">
                    <wpg:wgp>
                      <wpg:cNvGrpSpPr/>
                      <wpg:grpSpPr>
                        <a:xfrm>
                          <a:off x="0" y="0"/>
                          <a:ext cx="6332219" cy="1533525"/>
                          <a:chOff x="0" y="0"/>
                          <a:chExt cx="6332219" cy="1533501"/>
                        </a:xfrm>
                      </wpg:grpSpPr>
                      <wpg:grpSp>
                        <wpg:cNvPr id="110" name="Group 110"/>
                        <wpg:cNvGrpSpPr/>
                        <wpg:grpSpPr>
                          <a:xfrm>
                            <a:off x="0" y="0"/>
                            <a:ext cx="6332219" cy="1533501"/>
                            <a:chOff x="0" y="0"/>
                            <a:chExt cx="6332219" cy="1533501"/>
                          </a:xfrm>
                        </wpg:grpSpPr>
                        <wps:wsp>
                          <wps:cNvPr id="111" name="Rectangle 111"/>
                          <wps:cNvSpPr/>
                          <wps:spPr>
                            <a:xfrm>
                              <a:off x="0" y="0"/>
                              <a:ext cx="6177500" cy="1428728"/>
                            </a:xfrm>
                            <a:prstGeom prst="rect">
                              <a:avLst/>
                            </a:prstGeom>
                            <a:noFill/>
                            <a:ln>
                              <a:noFill/>
                            </a:ln>
                          </wps:spPr>
                          <wps:txbx>
                            <w:txbxContent>
                              <w:p w14:paraId="54CDCF60"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12" name="Straight Arrow Connector 112"/>
                          <wps:cNvCnPr/>
                          <wps:spPr>
                            <a:xfrm>
                              <a:off x="0" y="19"/>
                              <a:ext cx="6177517" cy="0"/>
                            </a:xfrm>
                            <a:prstGeom prst="straightConnector1">
                              <a:avLst/>
                            </a:prstGeom>
                            <a:solidFill>
                              <a:schemeClr val="accent1"/>
                            </a:solidFill>
                            <a:ln w="25400" cap="flat" cmpd="sng">
                              <a:solidFill>
                                <a:schemeClr val="accent1"/>
                              </a:solidFill>
                              <a:prstDash val="solid"/>
                              <a:round/>
                              <a:headEnd type="none" w="sm" len="sm"/>
                              <a:tailEnd type="none" w="sm" len="sm"/>
                            </a:ln>
                          </wps:spPr>
                          <wps:bodyPr/>
                        </wps:wsp>
                        <wps:wsp>
                          <wps:cNvPr id="113" name="Rectangle 113"/>
                          <wps:cNvSpPr/>
                          <wps:spPr>
                            <a:xfrm>
                              <a:off x="0" y="19"/>
                              <a:ext cx="1653792" cy="1297133"/>
                            </a:xfrm>
                            <a:prstGeom prst="rect">
                              <a:avLst/>
                            </a:prstGeom>
                            <a:noFill/>
                            <a:ln>
                              <a:noFill/>
                            </a:ln>
                          </wps:spPr>
                          <wps:txbx>
                            <w:txbxContent>
                              <w:p w14:paraId="7884C3F5"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14" name="Text Box 114"/>
                          <wps:cNvSpPr txBox="1"/>
                          <wps:spPr>
                            <a:xfrm>
                              <a:off x="0" y="19"/>
                              <a:ext cx="1653792" cy="1533482"/>
                            </a:xfrm>
                            <a:prstGeom prst="rect">
                              <a:avLst/>
                            </a:prstGeom>
                            <a:noFill/>
                            <a:ln>
                              <a:noFill/>
                            </a:ln>
                          </wps:spPr>
                          <wps:txbx>
                            <w:txbxContent>
                              <w:p w14:paraId="7EB056EE" w14:textId="77777777" w:rsidR="00DF1F0C" w:rsidRDefault="00DF1F0C">
                                <w:pPr>
                                  <w:spacing w:line="215" w:lineRule="auto"/>
                                  <w:textDirection w:val="btLr"/>
                                </w:pPr>
                                <w:r>
                                  <w:rPr>
                                    <w:rFonts w:ascii="Calibri" w:eastAsia="Calibri" w:hAnsi="Calibri" w:cs="Calibri"/>
                                    <w:color w:val="000000"/>
                                    <w:sz w:val="42"/>
                                  </w:rPr>
                                  <w:t>3.</w:t>
                                </w:r>
                              </w:p>
                              <w:p w14:paraId="4E03D39C" w14:textId="77777777" w:rsidR="00DF1F0C" w:rsidRDefault="00DF1F0C">
                                <w:pPr>
                                  <w:spacing w:before="146" w:line="215" w:lineRule="auto"/>
                                  <w:textDirection w:val="btLr"/>
                                </w:pPr>
                                <w:r>
                                  <w:rPr>
                                    <w:rFonts w:ascii="Calibri" w:eastAsia="Calibri" w:hAnsi="Calibri" w:cs="Calibri"/>
                                    <w:color w:val="000000"/>
                                    <w:sz w:val="42"/>
                                  </w:rPr>
                                  <w:t xml:space="preserve"> Product Development</w:t>
                                </w:r>
                              </w:p>
                            </w:txbxContent>
                          </wps:txbx>
                          <wps:bodyPr spcFirstLastPara="1" wrap="square" lIns="80000" tIns="80000" rIns="80000" bIns="80000" anchor="t" anchorCtr="0">
                            <a:noAutofit/>
                          </wps:bodyPr>
                        </wps:wsp>
                        <wps:wsp>
                          <wps:cNvPr id="115" name="Rectangle 115"/>
                          <wps:cNvSpPr/>
                          <wps:spPr>
                            <a:xfrm>
                              <a:off x="1774253" y="190139"/>
                              <a:ext cx="4139943" cy="264688"/>
                            </a:xfrm>
                            <a:prstGeom prst="rect">
                              <a:avLst/>
                            </a:prstGeom>
                            <a:noFill/>
                            <a:ln>
                              <a:noFill/>
                            </a:ln>
                          </wps:spPr>
                          <wps:txbx>
                            <w:txbxContent>
                              <w:p w14:paraId="573D40D0"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16" name="Text Box 116"/>
                          <wps:cNvSpPr txBox="1"/>
                          <wps:spPr>
                            <a:xfrm>
                              <a:off x="1774117" y="190138"/>
                              <a:ext cx="4558102" cy="428976"/>
                            </a:xfrm>
                            <a:prstGeom prst="rect">
                              <a:avLst/>
                            </a:prstGeom>
                            <a:noFill/>
                            <a:ln>
                              <a:noFill/>
                            </a:ln>
                          </wps:spPr>
                          <wps:txbx>
                            <w:txbxContent>
                              <w:p w14:paraId="7E6DE133" w14:textId="1C9BFD31" w:rsidR="00DF1F0C" w:rsidRDefault="00DF1F0C">
                                <w:pPr>
                                  <w:spacing w:line="215" w:lineRule="auto"/>
                                  <w:textDirection w:val="btLr"/>
                                </w:pPr>
                                <w:r>
                                  <w:rPr>
                                    <w:rFonts w:ascii="Calibri" w:eastAsia="Calibri" w:hAnsi="Calibri" w:cs="Calibri"/>
                                    <w:color w:val="000000"/>
                                    <w:sz w:val="36"/>
                                  </w:rPr>
                                  <w:t xml:space="preserve">a. Screenshots             </w:t>
                                </w:r>
                                <w:r w:rsidR="009A27A1">
                                  <w:rPr>
                                    <w:rFonts w:ascii="Calibri" w:eastAsia="Calibri" w:hAnsi="Calibri" w:cs="Calibri"/>
                                    <w:color w:val="000000"/>
                                    <w:sz w:val="36"/>
                                  </w:rPr>
                                  <w:t xml:space="preserve">                          pg 54-62</w:t>
                                </w:r>
                              </w:p>
                            </w:txbxContent>
                          </wps:txbx>
                          <wps:bodyPr spcFirstLastPara="1" wrap="square" lIns="68575" tIns="68575" rIns="68575" bIns="68575" anchor="t" anchorCtr="0">
                            <a:noAutofit/>
                          </wps:bodyPr>
                        </wps:wsp>
                        <wps:wsp>
                          <wps:cNvPr id="117" name="Straight Arrow Connector 117"/>
                          <wps:cNvCnPr/>
                          <wps:spPr>
                            <a:xfrm>
                              <a:off x="1654156" y="517066"/>
                              <a:ext cx="4044343"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118" name="Rectangle 118"/>
                          <wps:cNvSpPr/>
                          <wps:spPr>
                            <a:xfrm>
                              <a:off x="1706449" y="635122"/>
                              <a:ext cx="2421480" cy="264688"/>
                            </a:xfrm>
                            <a:prstGeom prst="rect">
                              <a:avLst/>
                            </a:prstGeom>
                            <a:noFill/>
                            <a:ln>
                              <a:noFill/>
                            </a:ln>
                          </wps:spPr>
                          <wps:txbx>
                            <w:txbxContent>
                              <w:p w14:paraId="46967B55"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19" name="Text Box 119"/>
                          <wps:cNvSpPr txBox="1"/>
                          <wps:spPr>
                            <a:xfrm>
                              <a:off x="1706384" y="635122"/>
                              <a:ext cx="2421480" cy="336413"/>
                            </a:xfrm>
                            <a:prstGeom prst="rect">
                              <a:avLst/>
                            </a:prstGeom>
                            <a:noFill/>
                            <a:ln>
                              <a:noFill/>
                            </a:ln>
                          </wps:spPr>
                          <wps:txbx>
                            <w:txbxContent>
                              <w:p w14:paraId="0A570DE4" w14:textId="77777777" w:rsidR="00DF1F0C" w:rsidRDefault="00DF1F0C">
                                <w:pPr>
                                  <w:spacing w:line="215" w:lineRule="auto"/>
                                  <w:textDirection w:val="btLr"/>
                                </w:pPr>
                                <w:r>
                                  <w:rPr>
                                    <w:rFonts w:ascii="Calibri" w:eastAsia="Calibri" w:hAnsi="Calibri" w:cs="Calibri"/>
                                    <w:color w:val="000000"/>
                                    <w:sz w:val="36"/>
                                  </w:rPr>
                                  <w:t>b. Website Homepage</w:t>
                                </w:r>
                              </w:p>
                            </w:txbxContent>
                          </wps:txbx>
                          <wps:bodyPr spcFirstLastPara="1" wrap="square" lIns="68575" tIns="68575" rIns="68575" bIns="68575" anchor="t" anchorCtr="0">
                            <a:noAutofit/>
                          </wps:bodyPr>
                        </wps:wsp>
                        <wps:wsp>
                          <wps:cNvPr id="120" name="Rectangle 120"/>
                          <wps:cNvSpPr/>
                          <wps:spPr>
                            <a:xfrm>
                              <a:off x="4228648" y="684258"/>
                              <a:ext cx="1946340" cy="264688"/>
                            </a:xfrm>
                            <a:prstGeom prst="rect">
                              <a:avLst/>
                            </a:prstGeom>
                            <a:noFill/>
                            <a:ln>
                              <a:noFill/>
                            </a:ln>
                          </wps:spPr>
                          <wps:txbx>
                            <w:txbxContent>
                              <w:p w14:paraId="0402D429"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21" name="Text Box 121"/>
                          <wps:cNvSpPr txBox="1"/>
                          <wps:spPr>
                            <a:xfrm>
                              <a:off x="4228486" y="563871"/>
                              <a:ext cx="1946340" cy="385075"/>
                            </a:xfrm>
                            <a:prstGeom prst="rect">
                              <a:avLst/>
                            </a:prstGeom>
                            <a:noFill/>
                            <a:ln>
                              <a:noFill/>
                            </a:ln>
                          </wps:spPr>
                          <wps:txbx>
                            <w:txbxContent>
                              <w:p w14:paraId="26FF0BD5" w14:textId="274CFBB2" w:rsidR="00DF1F0C" w:rsidRDefault="00DF1F0C">
                                <w:pPr>
                                  <w:spacing w:line="215" w:lineRule="auto"/>
                                  <w:textDirection w:val="btLr"/>
                                </w:pPr>
                                <w:r>
                                  <w:rPr>
                                    <w:rFonts w:ascii="Calibri" w:eastAsia="Calibri" w:hAnsi="Calibri" w:cs="Calibri"/>
                                    <w:color w:val="000000"/>
                                    <w:sz w:val="24"/>
                                  </w:rPr>
                                  <w:t xml:space="preserve">index page         </w:t>
                                </w:r>
                                <w:r w:rsidR="009A27A1">
                                  <w:rPr>
                                    <w:rFonts w:ascii="Calibri" w:eastAsia="Calibri" w:hAnsi="Calibri" w:cs="Calibri"/>
                                    <w:color w:val="000000"/>
                                    <w:sz w:val="36"/>
                                  </w:rPr>
                                  <w:t>pg 54-62</w:t>
                                </w:r>
                              </w:p>
                            </w:txbxContent>
                          </wps:txbx>
                          <wps:bodyPr spcFirstLastPara="1" wrap="square" lIns="45700" tIns="45700" rIns="45700" bIns="45700" anchor="t" anchorCtr="0">
                            <a:noAutofit/>
                          </wps:bodyPr>
                        </wps:wsp>
                        <wps:wsp>
                          <wps:cNvPr id="122" name="Straight Arrow Connector 122"/>
                          <wps:cNvCnPr/>
                          <wps:spPr>
                            <a:xfrm>
                              <a:off x="1631386" y="1034112"/>
                              <a:ext cx="4044343"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g:grpSp>
                    </wpg:wgp>
                  </a:graphicData>
                </a:graphic>
              </wp:inline>
            </w:drawing>
          </mc:Choice>
          <mc:Fallback>
            <w:pict>
              <v:group w14:anchorId="7BEBC7E8" id="Group 109" o:spid="_x0000_s1132" style="width:498.6pt;height:120.75pt;mso-position-horizontal-relative:char;mso-position-vertical-relative:line" coordsize="63322,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">
                <v:group id="Group 110" o:spid="_x0000_s1133" style="position:absolute;width:63322;height:15335" coordsize="63322,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rect id="Rectangle 111" o:spid="_x0000_s1134" style="position:absolute;width:61775;height:14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SkMcIA&#10;AADcAAAADwAAAGRycy9kb3ducmV2LnhtbERPzWrCQBC+C77DMkJvdZNQpI2uQUsLbU82+gBjdswG&#10;s7Mxu43p23cLgrf5+H5nVYy2FQP1vnGsIJ0nIIgrpxuuFRz274/PIHxA1tg6JgW/5KFYTycrzLW7&#10;8jcNZahFDGGfowITQpdL6StDFv3cdcSRO7neYoiwr6Xu8RrDbSuzJFlIiw3HBoMdvRqqzuWPVbB7&#10;cpS9ZX5b1vbFjMf91+cFF0o9zMbNEkSgMdzFN/eHjvPTFP6fi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RKQxwgAAANwAAAAPAAAAAAAAAAAAAAAAAJgCAABkcnMvZG93&#10;bnJldi54bWxQSwUGAAAAAAQABAD1AAAAhwMAAAAA&#10;" filled="f" stroked="f">
                    <v:textbox inset="2.53958mm,2.53958mm,2.53958mm,2.53958mm">
                      <w:txbxContent>
                        <w:p w14:paraId="54CDCF60" w14:textId="77777777" w:rsidR="00DF1F0C" w:rsidRDefault="00DF1F0C">
                          <w:pPr>
                            <w:spacing w:line="240" w:lineRule="auto"/>
                            <w:textDirection w:val="btLr"/>
                          </w:pPr>
                        </w:p>
                      </w:txbxContent>
                    </v:textbox>
                  </v:rect>
                  <v:shape id="Straight Arrow Connector 112" o:spid="_x0000_s1135" type="#_x0000_t32" style="position:absolute;width:617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lQOMIAAADcAAAADwAAAGRycy9kb3ducmV2LnhtbERPTWvCQBC9F/oflhF6azbmUELMKiKW&#10;FkqRaMDrmB2TYHY2ZNeY/vuuIHibx/ucfDWZTow0uNaygnkUgyCurG65VlAePt9TEM4ja+wsk4I/&#10;crBavr7kmGl744LGva9FCGGXoYLG+z6T0lUNGXSR7YkDd7aDQR/gUEs94C2Em04mcfwhDbYcGhrs&#10;adNQddlfjQJ7HV1RnlxSH1P83bU/5Zm/tkq9zab1AoSnyT/FD/e3DvPnCdyfCRfI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lQOMIAAADcAAAADwAAAAAAAAAAAAAA&#10;AAChAgAAZHJzL2Rvd25yZXYueG1sUEsFBgAAAAAEAAQA+QAAAJADAAAAAA==&#10;" filled="t" fillcolor="#4f81bd [3204]" strokecolor="#4f81bd [3204]" strokeweight="2pt">
                    <v:stroke startarrowwidth="narrow" startarrowlength="short" endarrowwidth="narrow" endarrowlength="short"/>
                  </v:shape>
                  <v:rect id="Rectangle 113" o:spid="_x0000_s1136" style="position:absolute;width:16537;height:12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qf3cEA&#10;AADcAAAADwAAAGRycy9kb3ducmV2LnhtbERPzWrCQBC+C77DMkJvdWMUqdFVWrFQe7LRBxizYzaY&#10;nY3Zrca3dwsFb/Px/c5i1dlaXKn1lWMFo2ECgrhwuuJSwWH/+foGwgdkjbVjUnAnD6tlv7fATLsb&#10;/9A1D6WIIewzVGBCaDIpfWHIoh+6hjhyJ9daDBG2pdQt3mK4rWWaJFNpseLYYLChtaHinP9aBbuJ&#10;o3ST+o+8tDPTHfff2wtOlXoZdO9zEIG68BT/u790nD8aw98z8QK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an93BAAAA3AAAAA8AAAAAAAAAAAAAAAAAmAIAAGRycy9kb3du&#10;cmV2LnhtbFBLBQYAAAAABAAEAPUAAACGAwAAAAA=&#10;" filled="f" stroked="f">
                    <v:textbox inset="2.53958mm,2.53958mm,2.53958mm,2.53958mm">
                      <w:txbxContent>
                        <w:p w14:paraId="7884C3F5" w14:textId="77777777" w:rsidR="00DF1F0C" w:rsidRDefault="00DF1F0C">
                          <w:pPr>
                            <w:spacing w:line="240" w:lineRule="auto"/>
                            <w:textDirection w:val="btLr"/>
                          </w:pPr>
                        </w:p>
                      </w:txbxContent>
                    </v:textbox>
                  </v:rect>
                  <v:shape id="Text Box 114" o:spid="_x0000_s1137" type="#_x0000_t202" style="position:absolute;width:16537;height:15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XsIA&#10;AADcAAAADwAAAGRycy9kb3ducmV2LnhtbERPTWvCQBC9C/6HZYTezMZSikQ3wSpCW0+1RTyO2TGJ&#10;zc6G3W2M/75bKHibx/ucZTGYVvTkfGNZwSxJQRCXVjdcKfj63E7nIHxA1thaJgU38lDk49ESM22v&#10;/EH9PlQihrDPUEEdQpdJ6cuaDPrEdsSRO1tnMEToKqkdXmO4aeVjmj5Lgw3Hhho7WtdUfu9/jII3&#10;xpucv9CpumyOfTjs3HH7vlPqYTKsFiACDeEu/ne/6jh/9gR/z8QL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H9ewgAAANwAAAAPAAAAAAAAAAAAAAAAAJgCAABkcnMvZG93&#10;bnJldi54bWxQSwUGAAAAAAQABAD1AAAAhwMAAAAA&#10;" filled="f" stroked="f">
                    <v:textbox inset="2.22222mm,2.22222mm,2.22222mm,2.22222mm">
                      <w:txbxContent>
                        <w:p w14:paraId="7EB056EE" w14:textId="77777777" w:rsidR="00DF1F0C" w:rsidRDefault="00DF1F0C">
                          <w:pPr>
                            <w:spacing w:line="215" w:lineRule="auto"/>
                            <w:textDirection w:val="btLr"/>
                          </w:pPr>
                          <w:r>
                            <w:rPr>
                              <w:rFonts w:ascii="Calibri" w:eastAsia="Calibri" w:hAnsi="Calibri" w:cs="Calibri"/>
                              <w:color w:val="000000"/>
                              <w:sz w:val="42"/>
                            </w:rPr>
                            <w:t>3.</w:t>
                          </w:r>
                        </w:p>
                        <w:p w14:paraId="4E03D39C" w14:textId="77777777" w:rsidR="00DF1F0C" w:rsidRDefault="00DF1F0C">
                          <w:pPr>
                            <w:spacing w:before="146" w:line="215" w:lineRule="auto"/>
                            <w:textDirection w:val="btLr"/>
                          </w:pPr>
                          <w:r>
                            <w:rPr>
                              <w:rFonts w:ascii="Calibri" w:eastAsia="Calibri" w:hAnsi="Calibri" w:cs="Calibri"/>
                              <w:color w:val="000000"/>
                              <w:sz w:val="42"/>
                            </w:rPr>
                            <w:t xml:space="preserve"> Product Development</w:t>
                          </w:r>
                        </w:p>
                      </w:txbxContent>
                    </v:textbox>
                  </v:shape>
                  <v:rect id="Rectangle 115" o:spid="_x0000_s1138" style="position:absolute;left:17742;top:1901;width:41399;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iMsEA&#10;AADcAAAADwAAAGRycy9kb3ducmV2LnhtbERPzWrCQBC+C77DMkJvdWNQqdFVWrFQe7LRBxizYzaY&#10;nY3Zrca3dwsFb/Px/c5i1dlaXKn1lWMFo2ECgrhwuuJSwWH/+foGwgdkjbVjUnAnD6tlv7fATLsb&#10;/9A1D6WIIewzVGBCaDIpfWHIoh+6hjhyJ9daDBG2pdQt3mK4rWWaJFNpseLYYLChtaHinP9aBbux&#10;o3ST+o+8tDPTHfff2wtOlXoZdO9zEIG68BT/u790nD+awN8z8QK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ojLBAAAA3AAAAA8AAAAAAAAAAAAAAAAAmAIAAGRycy9kb3du&#10;cmV2LnhtbFBLBQYAAAAABAAEAPUAAACGAwAAAAA=&#10;" filled="f" stroked="f">
                    <v:textbox inset="2.53958mm,2.53958mm,2.53958mm,2.53958mm">
                      <w:txbxContent>
                        <w:p w14:paraId="573D40D0" w14:textId="77777777" w:rsidR="00DF1F0C" w:rsidRDefault="00DF1F0C">
                          <w:pPr>
                            <w:spacing w:line="240" w:lineRule="auto"/>
                            <w:textDirection w:val="btLr"/>
                          </w:pPr>
                        </w:p>
                      </w:txbxContent>
                    </v:textbox>
                  </v:rect>
                  <v:shape id="Text Box 116" o:spid="_x0000_s1139" type="#_x0000_t202" style="position:absolute;left:17741;top:1901;width:45581;height:4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tTMIA&#10;AADcAAAADwAAAGRycy9kb3ducmV2LnhtbERPzWrCQBC+C32HZQq9iNmkBSnRVWxtSy4eTH2AITsm&#10;wexs3F2T9O27hYK3+fh+Z72dTCcGcr61rCBLUhDEldUt1wpO35+LVxA+IGvsLJOCH/Kw3TzM1phr&#10;O/KRhjLUIoawz1FBE0KfS+mrhgz6xPbEkTtbZzBE6GqpHY4x3HTyOU2X0mDLsaHBnt4bqi7lzSgo&#10;He3nLykV1H19uOtbje7AV6WeHqfdCkSgKdzF/+5Cx/nZEv6eiR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m1MwgAAANwAAAAPAAAAAAAAAAAAAAAAAJgCAABkcnMvZG93&#10;bnJldi54bWxQSwUGAAAAAAQABAD1AAAAhwMAAAAA&#10;" filled="f" stroked="f">
                    <v:textbox inset="1.90486mm,1.90486mm,1.90486mm,1.90486mm">
                      <w:txbxContent>
                        <w:p w14:paraId="7E6DE133" w14:textId="1C9BFD31" w:rsidR="00DF1F0C" w:rsidRDefault="00DF1F0C">
                          <w:pPr>
                            <w:spacing w:line="215" w:lineRule="auto"/>
                            <w:textDirection w:val="btLr"/>
                          </w:pPr>
                          <w:r>
                            <w:rPr>
                              <w:rFonts w:ascii="Calibri" w:eastAsia="Calibri" w:hAnsi="Calibri" w:cs="Calibri"/>
                              <w:color w:val="000000"/>
                              <w:sz w:val="36"/>
                            </w:rPr>
                            <w:t xml:space="preserve">a. Screenshots             </w:t>
                          </w:r>
                          <w:r w:rsidR="009A27A1">
                            <w:rPr>
                              <w:rFonts w:ascii="Calibri" w:eastAsia="Calibri" w:hAnsi="Calibri" w:cs="Calibri"/>
                              <w:color w:val="000000"/>
                              <w:sz w:val="36"/>
                            </w:rPr>
                            <w:t xml:space="preserve">                          pg 54-62</w:t>
                          </w:r>
                        </w:p>
                      </w:txbxContent>
                    </v:textbox>
                  </v:shape>
                  <v:shape id="Straight Arrow Connector 117" o:spid="_x0000_s1140" type="#_x0000_t32" style="position:absolute;left:16541;top:5170;width:404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SDM8IAAADcAAAADwAAAGRycy9kb3ducmV2LnhtbERPS2vCQBC+C/6HZYReim4smErqKiVQ&#10;yK1V+7gO2TGJ7s6G7DZJ/70rFLzNx/eczW60RvTU+caxguUiAUFcOt1wpeDz+DZfg/ABWaNxTAr+&#10;yMNuO51sMNNu4D31h1CJGMI+QwV1CG0mpS9rsugXriWO3Ml1FkOEXSV1h0MMt0Y+JUkqLTYcG2ps&#10;Ka+pvBx+rYLk/HN+fC9y+cGtLUqTmu8Vfin1MBtfX0AEGsNd/O8udJy/fIbbM/ECub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SDM8IAAADcAAAADwAAAAAAAAAAAAAA&#10;AAChAgAAZHJzL2Rvd25yZXYueG1sUEsFBgAAAAAEAAQA+QAAAJADAAAAAA==&#10;" filled="t" fillcolor="#4f81bd [3204]" strokecolor="#c0cce1" strokeweight="2pt">
                    <v:stroke startarrowwidth="narrow" startarrowlength="short" endarrowwidth="narrow" endarrowlength="short"/>
                  </v:shape>
                  <v:rect id="Rectangle 118" o:spid="_x0000_s1141" style="position:absolute;left:17064;top:6351;width:24215;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NrMQA&#10;AADcAAAADwAAAGRycy9kb3ducmV2LnhtbESPQW/CMAyF70j8h8hIu0FKhRDrCAgmkLadoOwHeI3X&#10;VGucrgnQ/fv5MGk3W+/5vc/r7eBbdaM+NoENzGcZKOIq2IZrA++X43QFKiZki21gMvBDEbab8WiN&#10;hQ13PtOtTLWSEI4FGnApdYXWsXLkMc5CRyzaZ+g9Jln7Wtse7xLuW51n2VJ7bFgaHHb07Kj6Kq/e&#10;wGkRKD/kcV/W/tENH5e3129cGvMwGXZPoBIN6d/8d/1iBX8utPKMT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DazEAAAA3AAAAA8AAAAAAAAAAAAAAAAAmAIAAGRycy9k&#10;b3ducmV2LnhtbFBLBQYAAAAABAAEAPUAAACJAwAAAAA=&#10;" filled="f" stroked="f">
                    <v:textbox inset="2.53958mm,2.53958mm,2.53958mm,2.53958mm">
                      <w:txbxContent>
                        <w:p w14:paraId="46967B55" w14:textId="77777777" w:rsidR="00DF1F0C" w:rsidRDefault="00DF1F0C">
                          <w:pPr>
                            <w:spacing w:line="240" w:lineRule="auto"/>
                            <w:textDirection w:val="btLr"/>
                          </w:pPr>
                        </w:p>
                      </w:txbxContent>
                    </v:textbox>
                  </v:rect>
                  <v:shape id="Text Box 119" o:spid="_x0000_s1142" type="#_x0000_t202" style="position:absolute;left:17063;top:6351;width:24215;height:3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35PsAA&#10;AADcAAAADwAAAGRycy9kb3ducmV2LnhtbERPzYrCMBC+C75DGGEvi6buwqLVKP7sihcPVh9gaMa2&#10;2ExqErX79kYQvM3H9zvTeWtqcSPnK8sKhoMEBHFudcWFguPhrz8C4QOyxtoyKfgnD/NZtzPFVNs7&#10;7+mWhULEEPYpKihDaFIpfV6SQT+wDXHkTtYZDBG6QmqH9xhuavmVJD/SYMWxocSGViXl5+xqFGSO&#10;1p/fCW2p3vy6y7JAt+OLUh+9djEBEagNb/HLvdVx/nAMz2fiBXL2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N35PsAAAADcAAAADwAAAAAAAAAAAAAAAACYAgAAZHJzL2Rvd25y&#10;ZXYueG1sUEsFBgAAAAAEAAQA9QAAAIUDAAAAAA==&#10;" filled="f" stroked="f">
                    <v:textbox inset="1.90486mm,1.90486mm,1.90486mm,1.90486mm">
                      <w:txbxContent>
                        <w:p w14:paraId="0A570DE4" w14:textId="77777777" w:rsidR="00DF1F0C" w:rsidRDefault="00DF1F0C">
                          <w:pPr>
                            <w:spacing w:line="215" w:lineRule="auto"/>
                            <w:textDirection w:val="btLr"/>
                          </w:pPr>
                          <w:r>
                            <w:rPr>
                              <w:rFonts w:ascii="Calibri" w:eastAsia="Calibri" w:hAnsi="Calibri" w:cs="Calibri"/>
                              <w:color w:val="000000"/>
                              <w:sz w:val="36"/>
                            </w:rPr>
                            <w:t>b. Website Homepage</w:t>
                          </w:r>
                        </w:p>
                      </w:txbxContent>
                    </v:textbox>
                  </v:shape>
                  <v:rect id="Rectangle 120" o:spid="_x0000_s1143" style="position:absolute;left:42286;top:6842;width:19463;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TLF8QA&#10;AADcAAAADwAAAGRycy9kb3ducmV2LnhtbESPQW/CMAyF75P4D5GRdhspFUJbISCYhrTttBV+gGlM&#10;U9E4XZNB9+/nAxI3W+/5vc/L9eBbdaE+NoENTCcZKOIq2IZrA4f97ukZVEzIFtvAZOCPIqxXo4cl&#10;FjZc+ZsuZaqVhHAs0IBLqSu0jpUjj3ESOmLRTqH3mGTta217vEq4b3WeZXPtsWFpcNjRq6PqXP56&#10;A1+zQPlbHrdl7V/ccNx/fvzg3JjH8bBZgEo0pLv5dv1uBT8XfHlGJt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kyxfEAAAA3AAAAA8AAAAAAAAAAAAAAAAAmAIAAGRycy9k&#10;b3ducmV2LnhtbFBLBQYAAAAABAAEAPUAAACJAwAAAAA=&#10;" filled="f" stroked="f">
                    <v:textbox inset="2.53958mm,2.53958mm,2.53958mm,2.53958mm">
                      <w:txbxContent>
                        <w:p w14:paraId="0402D429" w14:textId="77777777" w:rsidR="00DF1F0C" w:rsidRDefault="00DF1F0C">
                          <w:pPr>
                            <w:spacing w:line="240" w:lineRule="auto"/>
                            <w:textDirection w:val="btLr"/>
                          </w:pPr>
                        </w:p>
                      </w:txbxContent>
                    </v:textbox>
                  </v:rect>
                  <v:shape id="Text Box 121" o:spid="_x0000_s1144" type="#_x0000_t202" style="position:absolute;left:42284;top:5638;width:19464;height:3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ljcMA&#10;AADcAAAADwAAAGRycy9kb3ducmV2LnhtbERPTWvCQBC9F/oflin0VjemVCS6SqmInlpMhNLbkB2T&#10;tNnZuLvG+O/dguBtHu9z5svBtKIn5xvLCsajBARxaXXDlYJ9sX6ZgvABWWNrmRRcyMNy8fgwx0zb&#10;M++oz0MlYgj7DBXUIXSZlL6syaAf2Y44cgfrDIYIXSW1w3MMN61Mk2QiDTYcG2rs6KOm8i8/GQWr&#10;4vv19/i1mf58ltKwm+TV7q1R6vlpeJ+BCDSEu/jm3uo4Px3D/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XljcMAAADcAAAADwAAAAAAAAAAAAAAAACYAgAAZHJzL2Rv&#10;d25yZXYueG1sUEsFBgAAAAAEAAQA9QAAAIgDAAAAAA==&#10;" filled="f" stroked="f">
                    <v:textbox inset="1.2694mm,1.2694mm,1.2694mm,1.2694mm">
                      <w:txbxContent>
                        <w:p w14:paraId="26FF0BD5" w14:textId="274CFBB2" w:rsidR="00DF1F0C" w:rsidRDefault="00DF1F0C">
                          <w:pPr>
                            <w:spacing w:line="215" w:lineRule="auto"/>
                            <w:textDirection w:val="btLr"/>
                          </w:pPr>
                          <w:r>
                            <w:rPr>
                              <w:rFonts w:ascii="Calibri" w:eastAsia="Calibri" w:hAnsi="Calibri" w:cs="Calibri"/>
                              <w:color w:val="000000"/>
                              <w:sz w:val="24"/>
                            </w:rPr>
                            <w:t xml:space="preserve">index page         </w:t>
                          </w:r>
                          <w:r w:rsidR="009A27A1">
                            <w:rPr>
                              <w:rFonts w:ascii="Calibri" w:eastAsia="Calibri" w:hAnsi="Calibri" w:cs="Calibri"/>
                              <w:color w:val="000000"/>
                              <w:sz w:val="36"/>
                            </w:rPr>
                            <w:t>pg 54-62</w:t>
                          </w:r>
                        </w:p>
                      </w:txbxContent>
                    </v:textbox>
                  </v:shape>
                  <v:shape id="Straight Arrow Connector 122" o:spid="_x0000_s1145" type="#_x0000_t32" style="position:absolute;left:16313;top:10341;width:404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qFsIAAADcAAAADwAAAGRycy9kb3ducmV2LnhtbERPyWrDMBC9F/IPYgK9lFiuoaE4VkIJ&#10;FHxrm6W5DtbEdiqNjKXazt9HhUJu83jrFJvJGjFQ71vHCp6TFARx5XTLtYLD/n3xCsIHZI3GMSm4&#10;kofNevZQYK7dyF807EItYgj7HBU0IXS5lL5qyKJPXEccubPrLYYI+1rqHscYbo3M0nQpLbYcGxrs&#10;aNtQ9bP7tQrSy+ny9FFu5Sd3tqzM0ny/4FGpx/n0tgIRaAp38b+71HF+lsHfM/ECu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qFsIAAADcAAAADwAAAAAAAAAAAAAA&#10;AAChAgAAZHJzL2Rvd25yZXYueG1sUEsFBgAAAAAEAAQA+QAAAJADAAAAAA==&#10;" filled="t" fillcolor="#4f81bd [3204]" strokecolor="#c0cce1" strokeweight="2pt">
                    <v:stroke startarrowwidth="narrow" startarrowlength="short" endarrowwidth="narrow" endarrowlength="short"/>
                  </v:shape>
                </v:group>
                <w10:anchorlock/>
              </v:group>
            </w:pict>
          </mc:Fallback>
        </mc:AlternateContent>
      </w:r>
    </w:p>
    <w:p w14:paraId="240F4F1F" w14:textId="77777777" w:rsidR="00AD651C" w:rsidRDefault="00DC3997">
      <w:pPr>
        <w:spacing w:after="200"/>
        <w:jc w:val="center"/>
        <w:rPr>
          <w:rFonts w:ascii="Times New Roman" w:eastAsia="Times New Roman" w:hAnsi="Times New Roman" w:cs="Times New Roman"/>
          <w:b/>
          <w:color w:val="4F81BD"/>
          <w:sz w:val="40"/>
          <w:szCs w:val="40"/>
        </w:rPr>
      </w:pPr>
      <w:r>
        <w:rPr>
          <w:rFonts w:ascii="Times New Roman" w:eastAsia="Times New Roman" w:hAnsi="Times New Roman" w:cs="Times New Roman"/>
          <w:b/>
          <w:noProof/>
          <w:color w:val="4F81BD"/>
          <w:sz w:val="40"/>
          <w:szCs w:val="40"/>
          <w:lang w:eastAsia="en-GB" w:bidi="ne-NP"/>
        </w:rPr>
        <w:lastRenderedPageBreak/>
        <mc:AlternateContent>
          <mc:Choice Requires="wpg">
            <w:drawing>
              <wp:inline distT="0" distB="0" distL="0" distR="0" wp14:anchorId="68B5E423" wp14:editId="1DE9D174">
                <wp:extent cx="6301740" cy="2594345"/>
                <wp:effectExtent l="0" t="0" r="3810" b="0"/>
                <wp:docPr id="123" name="Group 123"/>
                <wp:cNvGraphicFramePr/>
                <a:graphic xmlns:a="http://schemas.openxmlformats.org/drawingml/2006/main">
                  <a:graphicData uri="http://schemas.microsoft.com/office/word/2010/wordprocessingGroup">
                    <wpg:wgp>
                      <wpg:cNvGrpSpPr/>
                      <wpg:grpSpPr>
                        <a:xfrm>
                          <a:off x="0" y="0"/>
                          <a:ext cx="6301740" cy="2594345"/>
                          <a:chOff x="0" y="0"/>
                          <a:chExt cx="6301740" cy="2594325"/>
                        </a:xfrm>
                      </wpg:grpSpPr>
                      <wpg:grpSp>
                        <wpg:cNvPr id="124" name="Group 124"/>
                        <wpg:cNvGrpSpPr/>
                        <wpg:grpSpPr>
                          <a:xfrm>
                            <a:off x="0" y="0"/>
                            <a:ext cx="6301740" cy="2594325"/>
                            <a:chOff x="0" y="0"/>
                            <a:chExt cx="6301740" cy="2594325"/>
                          </a:xfrm>
                        </wpg:grpSpPr>
                        <wps:wsp>
                          <wps:cNvPr id="125" name="Rectangle 125"/>
                          <wps:cNvSpPr/>
                          <wps:spPr>
                            <a:xfrm>
                              <a:off x="0" y="0"/>
                              <a:ext cx="6071175" cy="2594325"/>
                            </a:xfrm>
                            <a:prstGeom prst="rect">
                              <a:avLst/>
                            </a:prstGeom>
                            <a:noFill/>
                            <a:ln>
                              <a:noFill/>
                            </a:ln>
                          </wps:spPr>
                          <wps:txbx>
                            <w:txbxContent>
                              <w:p w14:paraId="389767D6"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26" name="Straight Arrow Connector 126"/>
                          <wps:cNvCnPr/>
                          <wps:spPr>
                            <a:xfrm>
                              <a:off x="0" y="2811"/>
                              <a:ext cx="6071191" cy="0"/>
                            </a:xfrm>
                            <a:prstGeom prst="straightConnector1">
                              <a:avLst/>
                            </a:prstGeom>
                            <a:solidFill>
                              <a:schemeClr val="accent1"/>
                            </a:solidFill>
                            <a:ln w="25400" cap="flat" cmpd="sng">
                              <a:solidFill>
                                <a:schemeClr val="accent1"/>
                              </a:solidFill>
                              <a:prstDash val="solid"/>
                              <a:round/>
                              <a:headEnd type="none" w="sm" len="sm"/>
                              <a:tailEnd type="none" w="sm" len="sm"/>
                            </a:ln>
                          </wps:spPr>
                          <wps:bodyPr/>
                        </wps:wsp>
                        <wps:wsp>
                          <wps:cNvPr id="127" name="Rectangle 127"/>
                          <wps:cNvSpPr/>
                          <wps:spPr>
                            <a:xfrm>
                              <a:off x="0" y="2811"/>
                              <a:ext cx="1544439" cy="1124742"/>
                            </a:xfrm>
                            <a:prstGeom prst="rect">
                              <a:avLst/>
                            </a:prstGeom>
                            <a:noFill/>
                            <a:ln>
                              <a:noFill/>
                            </a:ln>
                          </wps:spPr>
                          <wps:txbx>
                            <w:txbxContent>
                              <w:p w14:paraId="30700FC6"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28" name="Text Box 128"/>
                          <wps:cNvSpPr txBox="1"/>
                          <wps:spPr>
                            <a:xfrm>
                              <a:off x="0" y="2811"/>
                              <a:ext cx="1544439" cy="1321154"/>
                            </a:xfrm>
                            <a:prstGeom prst="rect">
                              <a:avLst/>
                            </a:prstGeom>
                            <a:noFill/>
                            <a:ln>
                              <a:noFill/>
                            </a:ln>
                          </wps:spPr>
                          <wps:txbx>
                            <w:txbxContent>
                              <w:p w14:paraId="3A9ACF92" w14:textId="77777777" w:rsidR="00DF1F0C" w:rsidRDefault="00DF1F0C">
                                <w:pPr>
                                  <w:spacing w:line="215" w:lineRule="auto"/>
                                  <w:textDirection w:val="btLr"/>
                                </w:pPr>
                                <w:r>
                                  <w:rPr>
                                    <w:rFonts w:ascii="Calibri" w:eastAsia="Calibri" w:hAnsi="Calibri" w:cs="Calibri"/>
                                    <w:color w:val="000000"/>
                                    <w:sz w:val="46"/>
                                  </w:rPr>
                                  <w:t>4.</w:t>
                                </w:r>
                              </w:p>
                              <w:p w14:paraId="6019E7E2" w14:textId="77777777" w:rsidR="00DF1F0C" w:rsidRDefault="00DF1F0C">
                                <w:pPr>
                                  <w:spacing w:before="161" w:line="215" w:lineRule="auto"/>
                                  <w:textDirection w:val="btLr"/>
                                </w:pPr>
                                <w:r>
                                  <w:rPr>
                                    <w:rFonts w:ascii="Calibri" w:eastAsia="Calibri" w:hAnsi="Calibri" w:cs="Calibri"/>
                                    <w:color w:val="000000"/>
                                    <w:sz w:val="46"/>
                                  </w:rPr>
                                  <w:t>Product Testing</w:t>
                                </w:r>
                              </w:p>
                            </w:txbxContent>
                          </wps:txbx>
                          <wps:bodyPr spcFirstLastPara="1" wrap="square" lIns="87625" tIns="87625" rIns="87625" bIns="87625" anchor="t" anchorCtr="0">
                            <a:noAutofit/>
                          </wps:bodyPr>
                        </wps:wsp>
                        <wps:wsp>
                          <wps:cNvPr id="129" name="Rectangle 129"/>
                          <wps:cNvSpPr/>
                          <wps:spPr>
                            <a:xfrm>
                              <a:off x="1629281" y="223467"/>
                              <a:ext cx="4440092" cy="390618"/>
                            </a:xfrm>
                            <a:prstGeom prst="rect">
                              <a:avLst/>
                            </a:prstGeom>
                            <a:noFill/>
                            <a:ln>
                              <a:noFill/>
                            </a:ln>
                          </wps:spPr>
                          <wps:txbx>
                            <w:txbxContent>
                              <w:p w14:paraId="58AD5848"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30" name="Text Box 130"/>
                          <wps:cNvSpPr txBox="1"/>
                          <wps:spPr>
                            <a:xfrm>
                              <a:off x="1629281" y="223467"/>
                              <a:ext cx="4440092" cy="390618"/>
                            </a:xfrm>
                            <a:prstGeom prst="rect">
                              <a:avLst/>
                            </a:prstGeom>
                            <a:noFill/>
                            <a:ln>
                              <a:noFill/>
                            </a:ln>
                          </wps:spPr>
                          <wps:txbx>
                            <w:txbxContent>
                              <w:p w14:paraId="3691BCDF" w14:textId="0F2D24DE" w:rsidR="00DF1F0C" w:rsidRDefault="00DF1F0C">
                                <w:pPr>
                                  <w:spacing w:line="215" w:lineRule="auto"/>
                                  <w:textDirection w:val="btLr"/>
                                </w:pPr>
                                <w:r>
                                  <w:rPr>
                                    <w:rFonts w:ascii="Calibri" w:eastAsia="Calibri" w:hAnsi="Calibri" w:cs="Calibri"/>
                                    <w:color w:val="000000"/>
                                    <w:sz w:val="32"/>
                                  </w:rPr>
                                  <w:t>a. Customer Interface Testin</w:t>
                                </w:r>
                                <w:r w:rsidR="009A27A1">
                                  <w:rPr>
                                    <w:rFonts w:ascii="Calibri" w:eastAsia="Calibri" w:hAnsi="Calibri" w:cs="Calibri"/>
                                    <w:color w:val="000000"/>
                                    <w:sz w:val="32"/>
                                  </w:rPr>
                                  <w:t>g                         pg 62</w:t>
                                </w:r>
                                <w:r w:rsidR="0067440B">
                                  <w:rPr>
                                    <w:rFonts w:ascii="Calibri" w:eastAsia="Calibri" w:hAnsi="Calibri" w:cs="Calibri"/>
                                    <w:color w:val="000000"/>
                                    <w:sz w:val="32"/>
                                  </w:rPr>
                                  <w:t>-73</w:t>
                                </w:r>
                              </w:p>
                            </w:txbxContent>
                          </wps:txbx>
                          <wps:bodyPr spcFirstLastPara="1" wrap="square" lIns="60950" tIns="60950" rIns="60950" bIns="60950" anchor="t" anchorCtr="0">
                            <a:noAutofit/>
                          </wps:bodyPr>
                        </wps:wsp>
                        <wps:wsp>
                          <wps:cNvPr id="131" name="Straight Arrow Connector 131"/>
                          <wps:cNvCnPr/>
                          <wps:spPr>
                            <a:xfrm>
                              <a:off x="1485026" y="542945"/>
                              <a:ext cx="4524934"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132" name="Rectangle 132"/>
                          <wps:cNvSpPr/>
                          <wps:spPr>
                            <a:xfrm>
                              <a:off x="1629281" y="589080"/>
                              <a:ext cx="4440092" cy="320183"/>
                            </a:xfrm>
                            <a:prstGeom prst="rect">
                              <a:avLst/>
                            </a:prstGeom>
                            <a:noFill/>
                            <a:ln>
                              <a:noFill/>
                            </a:ln>
                          </wps:spPr>
                          <wps:txbx>
                            <w:txbxContent>
                              <w:p w14:paraId="0B0B06DD"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33" name="Text Box 133"/>
                          <wps:cNvSpPr txBox="1"/>
                          <wps:spPr>
                            <a:xfrm>
                              <a:off x="1629281" y="589080"/>
                              <a:ext cx="4440092" cy="320183"/>
                            </a:xfrm>
                            <a:prstGeom prst="rect">
                              <a:avLst/>
                            </a:prstGeom>
                            <a:noFill/>
                            <a:ln>
                              <a:noFill/>
                            </a:ln>
                          </wps:spPr>
                          <wps:txbx>
                            <w:txbxContent>
                              <w:p w14:paraId="1440671B" w14:textId="768AD8DF" w:rsidR="00DF1F0C" w:rsidRDefault="00DF1F0C">
                                <w:pPr>
                                  <w:spacing w:line="215" w:lineRule="auto"/>
                                  <w:textDirection w:val="btLr"/>
                                </w:pPr>
                                <w:r>
                                  <w:rPr>
                                    <w:rFonts w:ascii="Calibri" w:eastAsia="Calibri" w:hAnsi="Calibri" w:cs="Calibri"/>
                                    <w:color w:val="000000"/>
                                    <w:sz w:val="32"/>
                                  </w:rPr>
                                  <w:t xml:space="preserve">b. Trader Interface Testing (PHP)           </w:t>
                                </w:r>
                                <w:r w:rsidR="0011441C">
                                  <w:rPr>
                                    <w:rFonts w:ascii="Calibri" w:eastAsia="Calibri" w:hAnsi="Calibri" w:cs="Calibri"/>
                                    <w:color w:val="000000"/>
                                    <w:sz w:val="32"/>
                                  </w:rPr>
                                  <w:t xml:space="preserve">        pg 74-82</w:t>
                                </w:r>
                              </w:p>
                            </w:txbxContent>
                          </wps:txbx>
                          <wps:bodyPr spcFirstLastPara="1" wrap="square" lIns="60950" tIns="60950" rIns="60950" bIns="60950" anchor="t" anchorCtr="0">
                            <a:noAutofit/>
                          </wps:bodyPr>
                        </wps:wsp>
                        <wps:wsp>
                          <wps:cNvPr id="134" name="Straight Arrow Connector 134"/>
                          <wps:cNvCnPr/>
                          <wps:spPr>
                            <a:xfrm>
                              <a:off x="1544439" y="909264"/>
                              <a:ext cx="4524934"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135" name="Rectangle 135"/>
                          <wps:cNvSpPr/>
                          <wps:spPr>
                            <a:xfrm>
                              <a:off x="1629281" y="979072"/>
                              <a:ext cx="4440092" cy="492924"/>
                            </a:xfrm>
                            <a:prstGeom prst="rect">
                              <a:avLst/>
                            </a:prstGeom>
                            <a:noFill/>
                            <a:ln>
                              <a:noFill/>
                            </a:ln>
                          </wps:spPr>
                          <wps:txbx>
                            <w:txbxContent>
                              <w:p w14:paraId="389E9EA2"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36" name="Text Box 136"/>
                          <wps:cNvSpPr txBox="1"/>
                          <wps:spPr>
                            <a:xfrm>
                              <a:off x="1629281" y="979072"/>
                              <a:ext cx="4440092" cy="492924"/>
                            </a:xfrm>
                            <a:prstGeom prst="rect">
                              <a:avLst/>
                            </a:prstGeom>
                            <a:noFill/>
                            <a:ln>
                              <a:noFill/>
                            </a:ln>
                          </wps:spPr>
                          <wps:txbx>
                            <w:txbxContent>
                              <w:p w14:paraId="67F38FBE" w14:textId="74474551" w:rsidR="00DF1F0C" w:rsidRDefault="00DF1F0C">
                                <w:pPr>
                                  <w:spacing w:line="215" w:lineRule="auto"/>
                                  <w:textDirection w:val="btLr"/>
                                </w:pPr>
                                <w:r>
                                  <w:rPr>
                                    <w:rFonts w:ascii="Calibri" w:eastAsia="Calibri" w:hAnsi="Calibri" w:cs="Calibri"/>
                                    <w:color w:val="000000"/>
                                    <w:sz w:val="32"/>
                                  </w:rPr>
                                  <w:t>c. Trader Interface Testin</w:t>
                                </w:r>
                                <w:r w:rsidR="007B3C3A">
                                  <w:rPr>
                                    <w:rFonts w:ascii="Calibri" w:eastAsia="Calibri" w:hAnsi="Calibri" w:cs="Calibri"/>
                                    <w:color w:val="000000"/>
                                    <w:sz w:val="32"/>
                                  </w:rPr>
                                  <w:t>g (APEX)                  pg 83-88</w:t>
                                </w:r>
                              </w:p>
                            </w:txbxContent>
                          </wps:txbx>
                          <wps:bodyPr spcFirstLastPara="1" wrap="square" lIns="60950" tIns="60950" rIns="60950" bIns="60950" anchor="t" anchorCtr="0">
                            <a:noAutofit/>
                          </wps:bodyPr>
                        </wps:wsp>
                        <wps:wsp>
                          <wps:cNvPr id="137" name="Straight Arrow Connector 137"/>
                          <wps:cNvCnPr/>
                          <wps:spPr>
                            <a:xfrm>
                              <a:off x="1544439" y="1359798"/>
                              <a:ext cx="4524934"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138" name="Rectangle 138"/>
                          <wps:cNvSpPr/>
                          <wps:spPr>
                            <a:xfrm>
                              <a:off x="1550026" y="1415160"/>
                              <a:ext cx="4440092" cy="324722"/>
                            </a:xfrm>
                            <a:prstGeom prst="rect">
                              <a:avLst/>
                            </a:prstGeom>
                            <a:noFill/>
                            <a:ln>
                              <a:noFill/>
                            </a:ln>
                          </wps:spPr>
                          <wps:txbx>
                            <w:txbxContent>
                              <w:p w14:paraId="3F1BF390"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39" name="Text Box 139"/>
                          <wps:cNvSpPr txBox="1"/>
                          <wps:spPr>
                            <a:xfrm>
                              <a:off x="1549874" y="1414958"/>
                              <a:ext cx="4706145" cy="324722"/>
                            </a:xfrm>
                            <a:prstGeom prst="rect">
                              <a:avLst/>
                            </a:prstGeom>
                            <a:noFill/>
                            <a:ln>
                              <a:noFill/>
                            </a:ln>
                          </wps:spPr>
                          <wps:txbx>
                            <w:txbxContent>
                              <w:p w14:paraId="10E23817" w14:textId="132B1891" w:rsidR="00DF1F0C" w:rsidRDefault="00DF1F0C">
                                <w:pPr>
                                  <w:spacing w:line="215" w:lineRule="auto"/>
                                  <w:textDirection w:val="btLr"/>
                                </w:pPr>
                                <w:r>
                                  <w:rPr>
                                    <w:rFonts w:ascii="Calibri" w:eastAsia="Calibri" w:hAnsi="Calibri" w:cs="Calibri"/>
                                    <w:color w:val="000000"/>
                                    <w:sz w:val="32"/>
                                  </w:rPr>
                                  <w:t xml:space="preserve">d. Admin Interface Testing </w:t>
                                </w:r>
                                <w:r w:rsidR="007B3C3A">
                                  <w:rPr>
                                    <w:rFonts w:ascii="Calibri" w:eastAsia="Calibri" w:hAnsi="Calibri" w:cs="Calibri"/>
                                    <w:color w:val="000000"/>
                                    <w:sz w:val="32"/>
                                  </w:rPr>
                                  <w:t>(PHP)                     pg 89-95</w:t>
                                </w:r>
                              </w:p>
                            </w:txbxContent>
                          </wps:txbx>
                          <wps:bodyPr spcFirstLastPara="1" wrap="square" lIns="60950" tIns="60950" rIns="60950" bIns="60950" anchor="t" anchorCtr="0">
                            <a:noAutofit/>
                          </wps:bodyPr>
                        </wps:wsp>
                        <wps:wsp>
                          <wps:cNvPr id="140" name="Straight Arrow Connector 140"/>
                          <wps:cNvCnPr/>
                          <wps:spPr>
                            <a:xfrm>
                              <a:off x="1544439" y="1922562"/>
                              <a:ext cx="4524934"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s:wsp>
                          <wps:cNvPr id="141" name="Rectangle 141"/>
                          <wps:cNvSpPr/>
                          <wps:spPr>
                            <a:xfrm>
                              <a:off x="1629281" y="2020388"/>
                              <a:ext cx="4440092" cy="473319"/>
                            </a:xfrm>
                            <a:prstGeom prst="rect">
                              <a:avLst/>
                            </a:prstGeom>
                            <a:noFill/>
                            <a:ln>
                              <a:noFill/>
                            </a:ln>
                          </wps:spPr>
                          <wps:txbx>
                            <w:txbxContent>
                              <w:p w14:paraId="64DCAAC3" w14:textId="77777777" w:rsidR="00DF1F0C" w:rsidRDefault="00DF1F0C">
                                <w:pPr>
                                  <w:spacing w:line="240" w:lineRule="auto"/>
                                  <w:textDirection w:val="btLr"/>
                                </w:pPr>
                              </w:p>
                            </w:txbxContent>
                          </wps:txbx>
                          <wps:bodyPr spcFirstLastPara="1" wrap="square" lIns="91425" tIns="91425" rIns="91425" bIns="91425" anchor="ctr" anchorCtr="0">
                            <a:noAutofit/>
                          </wps:bodyPr>
                        </wps:wsp>
                        <wps:wsp>
                          <wps:cNvPr id="142" name="Text Box 142"/>
                          <wps:cNvSpPr txBox="1"/>
                          <wps:spPr>
                            <a:xfrm>
                              <a:off x="1629116" y="2020100"/>
                              <a:ext cx="4672624" cy="473319"/>
                            </a:xfrm>
                            <a:prstGeom prst="rect">
                              <a:avLst/>
                            </a:prstGeom>
                            <a:noFill/>
                            <a:ln>
                              <a:noFill/>
                            </a:ln>
                          </wps:spPr>
                          <wps:txbx>
                            <w:txbxContent>
                              <w:p w14:paraId="2AB9338C" w14:textId="3C949377" w:rsidR="00DF1F0C" w:rsidRDefault="00DF1F0C">
                                <w:pPr>
                                  <w:spacing w:line="215" w:lineRule="auto"/>
                                  <w:textDirection w:val="btLr"/>
                                </w:pPr>
                                <w:r>
                                  <w:rPr>
                                    <w:rFonts w:ascii="Calibri" w:eastAsia="Calibri" w:hAnsi="Calibri" w:cs="Calibri"/>
                                    <w:color w:val="000000"/>
                                    <w:sz w:val="32"/>
                                  </w:rPr>
                                  <w:t xml:space="preserve">e. . Admin Interface </w:t>
                                </w:r>
                                <w:r w:rsidR="007B3C3A">
                                  <w:rPr>
                                    <w:rFonts w:ascii="Calibri" w:eastAsia="Calibri" w:hAnsi="Calibri" w:cs="Calibri"/>
                                    <w:color w:val="000000"/>
                                    <w:sz w:val="32"/>
                                  </w:rPr>
                                  <w:t>Testing (ORACLE)          pg 96-104</w:t>
                                </w:r>
                              </w:p>
                              <w:p w14:paraId="1DFB3F74" w14:textId="77777777" w:rsidR="00DF1F0C" w:rsidRDefault="00DF1F0C">
                                <w:pPr>
                                  <w:spacing w:before="111" w:line="215" w:lineRule="auto"/>
                                  <w:textDirection w:val="btLr"/>
                                </w:pPr>
                              </w:p>
                            </w:txbxContent>
                          </wps:txbx>
                          <wps:bodyPr spcFirstLastPara="1" wrap="square" lIns="60950" tIns="60950" rIns="60950" bIns="60950" anchor="t" anchorCtr="0">
                            <a:noAutofit/>
                          </wps:bodyPr>
                        </wps:wsp>
                        <wps:wsp>
                          <wps:cNvPr id="143" name="Straight Arrow Connector 143"/>
                          <wps:cNvCnPr/>
                          <wps:spPr>
                            <a:xfrm>
                              <a:off x="1544439" y="2493707"/>
                              <a:ext cx="4524934" cy="0"/>
                            </a:xfrm>
                            <a:prstGeom prst="straightConnector1">
                              <a:avLst/>
                            </a:prstGeom>
                            <a:solidFill>
                              <a:schemeClr val="accent1"/>
                            </a:solidFill>
                            <a:ln w="25400" cap="flat" cmpd="sng">
                              <a:solidFill>
                                <a:srgbClr val="C0CCE1"/>
                              </a:solidFill>
                              <a:prstDash val="solid"/>
                              <a:round/>
                              <a:headEnd type="none" w="sm" len="sm"/>
                              <a:tailEnd type="none" w="sm" len="sm"/>
                            </a:ln>
                          </wps:spPr>
                          <wps:bodyPr/>
                        </wps:wsp>
                      </wpg:grpSp>
                    </wpg:wgp>
                  </a:graphicData>
                </a:graphic>
              </wp:inline>
            </w:drawing>
          </mc:Choice>
          <mc:Fallback>
            <w:pict>
              <v:group w14:anchorId="68B5E423" id="Group 123" o:spid="_x0000_s1146" style="width:496.2pt;height:204.3pt;mso-position-horizontal-relative:char;mso-position-vertical-relative:line" coordsize="63017,25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">
                <v:group id="Group 124" o:spid="_x0000_s1147" style="position:absolute;width:63017;height:25943" coordsize="63017,25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125" o:spid="_x0000_s1148" style="position:absolute;width:60711;height:2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oj8IA&#10;AADcAAAADwAAAGRycy9kb3ducmV2LnhtbERPzWrCQBC+F3yHZQRvdWOwojEb0WKh7amNPsCYHbPB&#10;7GyaXTV9+26h0Nt8fL+Tbwbbihv1vnGsYDZNQBBXTjdcKzgeXh6XIHxA1tg6JgXf5GFTjB5yzLS7&#10;8yfdylCLGMI+QwUmhC6T0leGLPqp64gjd3a9xRBhX0vd4z2G21amSbKQFhuODQY7ejZUXcqrVfAx&#10;d5TuU78ra7syw+nw/vaFC6Um42G7BhFoCP/iP/erjvPTJ/h9Jl4g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E2iPwgAAANwAAAAPAAAAAAAAAAAAAAAAAJgCAABkcnMvZG93&#10;bnJldi54bWxQSwUGAAAAAAQABAD1AAAAhwMAAAAA&#10;" filled="f" stroked="f">
                    <v:textbox inset="2.53958mm,2.53958mm,2.53958mm,2.53958mm">
                      <w:txbxContent>
                        <w:p w14:paraId="389767D6" w14:textId="77777777" w:rsidR="00DF1F0C" w:rsidRDefault="00DF1F0C">
                          <w:pPr>
                            <w:spacing w:line="240" w:lineRule="auto"/>
                            <w:textDirection w:val="btLr"/>
                          </w:pPr>
                        </w:p>
                      </w:txbxContent>
                    </v:textbox>
                  </v:rect>
                  <v:shape id="Straight Arrow Connector 126" o:spid="_x0000_s1149" type="#_x0000_t32" style="position:absolute;top:28;width:607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6chsIAAADcAAAADwAAAGRycy9kb3ducmV2LnhtbERPS0vDQBC+C/6HZQRvZtMcQonZlFIq&#10;ClKkbcDrNDt50OxsyG6T+O+7guBtPr7n5JvF9GKi0XWWFayiGARxZXXHjYLy/PayBuE8ssbeMin4&#10;IQeb4vEhx0zbmY80nXwjQgi7DBW03g+ZlK5qyaCL7EAcuNqOBn2AYyP1iHMIN71M4jiVBjsODS0O&#10;tGupup5uRoG9Te5YXlzSfK/x8NV9ljW/75V6flq2ryA8Lf5f/Of+0GF+ksLvM+ECW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6chsIAAADcAAAADwAAAAAAAAAAAAAA&#10;AAChAgAAZHJzL2Rvd25yZXYueG1sUEsFBgAAAAAEAAQA+QAAAJADAAAAAA==&#10;" filled="t" fillcolor="#4f81bd [3204]" strokecolor="#4f81bd [3204]" strokeweight="2pt">
                    <v:stroke startarrowwidth="narrow" startarrowlength="short" endarrowwidth="narrow" endarrowlength="short"/>
                  </v:shape>
                  <v:rect id="Rectangle 127" o:spid="_x0000_s1150" style="position:absolute;top:28;width:15444;height:1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1TY8EA&#10;AADcAAAADwAAAGRycy9kb3ducmV2LnhtbERPS27CMBDdI3EHa5C6A4cI8UkxCCoqtawg9ADTeBpH&#10;xOM0diHcHldCYjdP7zvLdWdrcaHWV44VjEcJCOLC6YpLBV+n9+EchA/IGmvHpOBGHtarfm+JmXZX&#10;PtIlD6WIIewzVGBCaDIpfWHIoh+5hjhyP661GCJsS6lbvMZwW8s0SabSYsWxwWBDb4aKc/5nFRwm&#10;jtJd6rd5aRem+z7tP39xqtTLoNu8ggjUhaf44f7QcX46g/9n4gV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NU2PBAAAA3AAAAA8AAAAAAAAAAAAAAAAAmAIAAGRycy9kb3du&#10;cmV2LnhtbFBLBQYAAAAABAAEAPUAAACGAwAAAAA=&#10;" filled="f" stroked="f">
                    <v:textbox inset="2.53958mm,2.53958mm,2.53958mm,2.53958mm">
                      <w:txbxContent>
                        <w:p w14:paraId="30700FC6" w14:textId="77777777" w:rsidR="00DF1F0C" w:rsidRDefault="00DF1F0C">
                          <w:pPr>
                            <w:spacing w:line="240" w:lineRule="auto"/>
                            <w:textDirection w:val="btLr"/>
                          </w:pPr>
                        </w:p>
                      </w:txbxContent>
                    </v:textbox>
                  </v:rect>
                  <v:shape id="Text Box 128" o:spid="_x0000_s1151" type="#_x0000_t202" style="position:absolute;top:28;width:15444;height:13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ccA&#10;AADcAAAADwAAAGRycy9kb3ducmV2LnhtbESPQWvCQBCF74X+h2UKvdVNDYikriItghUPrQq9TrNj&#10;Nm12NmZXjf76zqHgbYb35r1vJrPeN+pEXawDG3geZKCIy2BrrgzstounMaiYkC02gcnAhSLMpvd3&#10;EyxsOPMnnTapUhLCsUADLqW20DqWjjzGQWiJRduHzmOStau07fAs4b7RwywbaY81S4PDll4dlb+b&#10;ozdQ7uv3t4NbXz/yn+Uq/z7m4/n1y5jHh37+AipRn27m/+ulFfyh0MozMoG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iv/nHAAAA3AAAAA8AAAAAAAAAAAAAAAAAmAIAAGRy&#10;cy9kb3ducmV2LnhtbFBLBQYAAAAABAAEAPUAAACMAwAAAAA=&#10;" filled="f" stroked="f">
                    <v:textbox inset="2.43403mm,2.43403mm,2.43403mm,2.43403mm">
                      <w:txbxContent>
                        <w:p w14:paraId="3A9ACF92" w14:textId="77777777" w:rsidR="00DF1F0C" w:rsidRDefault="00DF1F0C">
                          <w:pPr>
                            <w:spacing w:line="215" w:lineRule="auto"/>
                            <w:textDirection w:val="btLr"/>
                          </w:pPr>
                          <w:r>
                            <w:rPr>
                              <w:rFonts w:ascii="Calibri" w:eastAsia="Calibri" w:hAnsi="Calibri" w:cs="Calibri"/>
                              <w:color w:val="000000"/>
                              <w:sz w:val="46"/>
                            </w:rPr>
                            <w:t>4.</w:t>
                          </w:r>
                        </w:p>
                        <w:p w14:paraId="6019E7E2" w14:textId="77777777" w:rsidR="00DF1F0C" w:rsidRDefault="00DF1F0C">
                          <w:pPr>
                            <w:spacing w:before="161" w:line="215" w:lineRule="auto"/>
                            <w:textDirection w:val="btLr"/>
                          </w:pPr>
                          <w:r>
                            <w:rPr>
                              <w:rFonts w:ascii="Calibri" w:eastAsia="Calibri" w:hAnsi="Calibri" w:cs="Calibri"/>
                              <w:color w:val="000000"/>
                              <w:sz w:val="46"/>
                            </w:rPr>
                            <w:t>Product Testing</w:t>
                          </w:r>
                        </w:p>
                      </w:txbxContent>
                    </v:textbox>
                  </v:shape>
                  <v:rect id="Rectangle 129" o:spid="_x0000_s1152" style="position:absolute;left:16292;top:2234;width:44401;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5iisAA&#10;AADcAAAADwAAAGRycy9kb3ducmV2LnhtbERPzYrCMBC+L/gOYQRva2oRWatRdFHQPe1WH2BsxqbY&#10;TLpN1Pr2G0HY23x8vzNfdrYWN2p95VjBaJiAIC6crrhUcDxs3z9A+ICssXZMCh7kYbnovc0x0+7O&#10;P3TLQyliCPsMFZgQmkxKXxiy6IeuIY7c2bUWQ4RtKXWL9xhua5kmyURarDg2GGzo01Bxya9WwffY&#10;UbpJ/Tov7dR0p8PX/hcnSg363WoGIlAX/sUv907H+ekUns/EC+Ti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F5iisAAAADcAAAADwAAAAAAAAAAAAAAAACYAgAAZHJzL2Rvd25y&#10;ZXYueG1sUEsFBgAAAAAEAAQA9QAAAIUDAAAAAA==&#10;" filled="f" stroked="f">
                    <v:textbox inset="2.53958mm,2.53958mm,2.53958mm,2.53958mm">
                      <w:txbxContent>
                        <w:p w14:paraId="58AD5848" w14:textId="77777777" w:rsidR="00DF1F0C" w:rsidRDefault="00DF1F0C">
                          <w:pPr>
                            <w:spacing w:line="240" w:lineRule="auto"/>
                            <w:textDirection w:val="btLr"/>
                          </w:pPr>
                        </w:p>
                      </w:txbxContent>
                    </v:textbox>
                  </v:rect>
                  <v:shape id="Text Box 130" o:spid="_x0000_s1153" type="#_x0000_t202" style="position:absolute;left:16292;top:2234;width:44401;height:3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lle8gA&#10;AADcAAAADwAAAGRycy9kb3ducmV2LnhtbESPQU/CQBCF7yb+h82YcDGwBSMhhYUQo9HogQj8gKE7&#10;tMXu7NJdSvXXOwcTbzN5b977ZrHqXaM6amPt2cB4lIEiLrytuTSw370MZ6BiQrbYeCYD3xRhtby9&#10;WWBu/ZU/qdumUkkIxxwNVCmFXOtYVOQwjnwgFu3oW4dJ1rbUtsWrhLtGT7Jsqh3WLA0VBnqqqPja&#10;XpyBzWM4P68v3Udxvzu8T8v+FF5PP8YM7vr1HFSiPv2b/67frOA/CL48Ix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iWV7yAAAANwAAAAPAAAAAAAAAAAAAAAAAJgCAABk&#10;cnMvZG93bnJldi54bWxQSwUGAAAAAAQABAD1AAAAjQMAAAAA&#10;" filled="f" stroked="f">
                    <v:textbox inset="1.69306mm,1.69306mm,1.69306mm,1.69306mm">
                      <w:txbxContent>
                        <w:p w14:paraId="3691BCDF" w14:textId="0F2D24DE" w:rsidR="00DF1F0C" w:rsidRDefault="00DF1F0C">
                          <w:pPr>
                            <w:spacing w:line="215" w:lineRule="auto"/>
                            <w:textDirection w:val="btLr"/>
                          </w:pPr>
                          <w:r>
                            <w:rPr>
                              <w:rFonts w:ascii="Calibri" w:eastAsia="Calibri" w:hAnsi="Calibri" w:cs="Calibri"/>
                              <w:color w:val="000000"/>
                              <w:sz w:val="32"/>
                            </w:rPr>
                            <w:t>a. Customer Interface Testin</w:t>
                          </w:r>
                          <w:r w:rsidR="009A27A1">
                            <w:rPr>
                              <w:rFonts w:ascii="Calibri" w:eastAsia="Calibri" w:hAnsi="Calibri" w:cs="Calibri"/>
                              <w:color w:val="000000"/>
                              <w:sz w:val="32"/>
                            </w:rPr>
                            <w:t>g                         pg 62</w:t>
                          </w:r>
                          <w:r w:rsidR="0067440B">
                            <w:rPr>
                              <w:rFonts w:ascii="Calibri" w:eastAsia="Calibri" w:hAnsi="Calibri" w:cs="Calibri"/>
                              <w:color w:val="000000"/>
                              <w:sz w:val="32"/>
                            </w:rPr>
                            <w:t>-73</w:t>
                          </w:r>
                        </w:p>
                      </w:txbxContent>
                    </v:textbox>
                  </v:shape>
                  <v:shape id="Straight Arrow Connector 131" o:spid="_x0000_s1154" type="#_x0000_t32" style="position:absolute;left:14850;top:5429;width:452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TivMAAAADcAAAADwAAAGRycy9kb3ducmV2LnhtbERPS4vCMBC+C/6HMMJeFk3dZUWqUUQQ&#10;etv1fR2asa0mk9JE7f57Iwje5uN7znTeWiNu1PjKsYLhIAFBnDtdcaFgt131xyB8QNZoHJOCf/Iw&#10;n3U7U0y1u/OabptQiBjCPkUFZQh1KqXPS7LoB64mjtzJNRZDhE0hdYP3GG6N/EqSkbRYcWwosaZl&#10;Sfllc7UKkvPx/PmbLeUf1zbLzcgcfnCv1EevXUxABGrDW/xyZzrO/x7C85l4gZw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9E4rzAAAAA3AAAAA8AAAAAAAAAAAAAAAAA&#10;oQIAAGRycy9kb3ducmV2LnhtbFBLBQYAAAAABAAEAPkAAACOAwAAAAA=&#10;" filled="t" fillcolor="#4f81bd [3204]" strokecolor="#c0cce1" strokeweight="2pt">
                    <v:stroke startarrowwidth="narrow" startarrowlength="short" endarrowwidth="narrow" endarrowlength="short"/>
                  </v:shape>
                  <v:rect id="Rectangle 132" o:spid="_x0000_s1155" style="position:absolute;left:16292;top:5890;width:44401;height:32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NmJsIA&#10;AADcAAAADwAAAGRycy9kb3ducmV2LnhtbERPzWrCQBC+F3yHZQRvdWMsojEb0WKh7amNPsCYHbPB&#10;7GyaXTV9+26h0Nt8fL+Tbwbbihv1vnGsYDZNQBBXTjdcKzgeXh6XIHxA1tg6JgXf5GFTjB5yzLS7&#10;8yfdylCLGMI+QwUmhC6T0leGLPqp64gjd3a9xRBhX0vd4z2G21amSbKQFhuODQY7ejZUXcqrVfDx&#10;5Cjdp35X1nZlhtPh/e0LF0pNxsN2DSLQEP7Ff+5XHefPU/h9Jl4g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I2YmwgAAANwAAAAPAAAAAAAAAAAAAAAAAJgCAABkcnMvZG93&#10;bnJldi54bWxQSwUGAAAAAAQABAD1AAAAhwMAAAAA&#10;" filled="f" stroked="f">
                    <v:textbox inset="2.53958mm,2.53958mm,2.53958mm,2.53958mm">
                      <w:txbxContent>
                        <w:p w14:paraId="0B0B06DD" w14:textId="77777777" w:rsidR="00DF1F0C" w:rsidRDefault="00DF1F0C">
                          <w:pPr>
                            <w:spacing w:line="240" w:lineRule="auto"/>
                            <w:textDirection w:val="btLr"/>
                          </w:pPr>
                        </w:p>
                      </w:txbxContent>
                    </v:textbox>
                  </v:rect>
                  <v:shape id="Text Box 133" o:spid="_x0000_s1156" type="#_x0000_t202" style="position:absolute;left:16292;top:5890;width:44401;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7DMQA&#10;AADcAAAADwAAAGRycy9kb3ducmV2LnhtbERPzWoCMRC+C75DmIIXqVmVStkaRaRFqQdR+wDTzXR3&#10;7WYSN3Hd+vRGKHibj+93pvPWVKKh2peWFQwHCQjizOqScwVfh4/nVxA+IGusLJOCP/Iwn3U7U0y1&#10;vfCOmn3IRQxhn6KCIgSXSumzggz6gXXEkfuxtcEQYZ1LXeMlhptKjpJkIg2WHBsKdLQsKPvdn42C&#10;7Ys7vS/OzSbrH74/J3l7dKvjVaneU7t4AxGoDQ/xv3ut4/zxGO7PxA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b+wzEAAAA3AAAAA8AAAAAAAAAAAAAAAAAmAIAAGRycy9k&#10;b3ducmV2LnhtbFBLBQYAAAAABAAEAPUAAACJAwAAAAA=&#10;" filled="f" stroked="f">
                    <v:textbox inset="1.69306mm,1.69306mm,1.69306mm,1.69306mm">
                      <w:txbxContent>
                        <w:p w14:paraId="1440671B" w14:textId="768AD8DF" w:rsidR="00DF1F0C" w:rsidRDefault="00DF1F0C">
                          <w:pPr>
                            <w:spacing w:line="215" w:lineRule="auto"/>
                            <w:textDirection w:val="btLr"/>
                          </w:pPr>
                          <w:r>
                            <w:rPr>
                              <w:rFonts w:ascii="Calibri" w:eastAsia="Calibri" w:hAnsi="Calibri" w:cs="Calibri"/>
                              <w:color w:val="000000"/>
                              <w:sz w:val="32"/>
                            </w:rPr>
                            <w:t xml:space="preserve">b. Trader Interface Testing (PHP)           </w:t>
                          </w:r>
                          <w:r w:rsidR="0011441C">
                            <w:rPr>
                              <w:rFonts w:ascii="Calibri" w:eastAsia="Calibri" w:hAnsi="Calibri" w:cs="Calibri"/>
                              <w:color w:val="000000"/>
                              <w:sz w:val="32"/>
                            </w:rPr>
                            <w:t xml:space="preserve">        pg 74-82</w:t>
                          </w:r>
                        </w:p>
                      </w:txbxContent>
                    </v:textbox>
                  </v:shape>
                  <v:shape id="Straight Arrow Connector 134" o:spid="_x0000_s1157" type="#_x0000_t32" style="position:absolute;left:15444;top:9092;width:452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NBJMIAAADcAAAADwAAAGRycy9kb3ducmV2LnhtbERPS2sCMRC+C/6HMIVeRLOt7SJbsyJC&#10;YW9V2+p12Ez30WSybFJd/70RCt7m43vOcjVYI07U+8axgqdZAoK4dLrhSsHX5/t0AcIHZI3GMSm4&#10;kIdVPh4tMdPuzDs67UMlYgj7DBXUIXSZlL6syaKfuY44cj+utxgi7CupezzHcGvkc5Kk0mLDsaHG&#10;jjY1lb/7P6sgaY/t5KPYyC13tihNag6v+K3U48OwfgMRaAh38b+70HH+/AVuz8QL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zNBJMIAAADcAAAADwAAAAAAAAAAAAAA&#10;AAChAgAAZHJzL2Rvd25yZXYueG1sUEsFBgAAAAAEAAQA+QAAAJADAAAAAA==&#10;" filled="t" fillcolor="#4f81bd [3204]" strokecolor="#c0cce1" strokeweight="2pt">
                    <v:stroke startarrowwidth="narrow" startarrowlength="short" endarrowwidth="narrow" endarrowlength="short"/>
                  </v:shape>
                  <v:rect id="Rectangle 135" o:spid="_x0000_s1158" style="position:absolute;left:16292;top:9790;width:44401;height:4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r+UsIA&#10;AADcAAAADwAAAGRycy9kb3ducmV2LnhtbERPS27CMBDdV+IO1iCxKw6BopJiEEUgtaxo4ADTeIgj&#10;4nEaGwi3rytVYjdP7zvzZWdrcaXWV44VjIYJCOLC6YpLBcfD9vkVhA/IGmvHpOBOHpaL3tMcM+1u&#10;/EXXPJQihrDPUIEJocmk9IUhi37oGuLInVxrMUTYllK3eIvhtpZpkkylxYpjg8GG1oaKc36xCvYT&#10;R+km9e95aWem+z7sPn9wqtSg363eQATqwkP87/7Qcf74Bf6eiR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yv5SwgAAANwAAAAPAAAAAAAAAAAAAAAAAJgCAABkcnMvZG93&#10;bnJldi54bWxQSwUGAAAAAAQABAD1AAAAhwMAAAAA&#10;" filled="f" stroked="f">
                    <v:textbox inset="2.53958mm,2.53958mm,2.53958mm,2.53958mm">
                      <w:txbxContent>
                        <w:p w14:paraId="389E9EA2" w14:textId="77777777" w:rsidR="00DF1F0C" w:rsidRDefault="00DF1F0C">
                          <w:pPr>
                            <w:spacing w:line="240" w:lineRule="auto"/>
                            <w:textDirection w:val="btLr"/>
                          </w:pPr>
                        </w:p>
                      </w:txbxContent>
                    </v:textbox>
                  </v:rect>
                  <v:shape id="Text Box 136" o:spid="_x0000_s1159" type="#_x0000_t202" style="position:absolute;left:16292;top:9790;width:44401;height:4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xYlMUA&#10;AADcAAAADwAAAGRycy9kb3ducmV2LnhtbERPzWrCQBC+F3yHZYReSt1oaZDUVUSUFj0UtQ8wzU6T&#10;2Ozsml1j9OldodDbfHy/M5l1phYtNb6yrGA4SEAQ51ZXXCj42q+exyB8QNZYWyYFF/Iwm/YeJphp&#10;e+YttbtQiBjCPkMFZQguk9LnJRn0A+uII/djG4MhwqaQusFzDDe1HCVJKg1WHBtKdLQoKf/dnYyC&#10;z1d3XM5P7SZ/2n+v06I7uPfDVanHfjd/AxGoC//iP/eHjvNfUrg/Ey+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FiUxQAAANwAAAAPAAAAAAAAAAAAAAAAAJgCAABkcnMv&#10;ZG93bnJldi54bWxQSwUGAAAAAAQABAD1AAAAigMAAAAA&#10;" filled="f" stroked="f">
                    <v:textbox inset="1.69306mm,1.69306mm,1.69306mm,1.69306mm">
                      <w:txbxContent>
                        <w:p w14:paraId="67F38FBE" w14:textId="74474551" w:rsidR="00DF1F0C" w:rsidRDefault="00DF1F0C">
                          <w:pPr>
                            <w:spacing w:line="215" w:lineRule="auto"/>
                            <w:textDirection w:val="btLr"/>
                          </w:pPr>
                          <w:r>
                            <w:rPr>
                              <w:rFonts w:ascii="Calibri" w:eastAsia="Calibri" w:hAnsi="Calibri" w:cs="Calibri"/>
                              <w:color w:val="000000"/>
                              <w:sz w:val="32"/>
                            </w:rPr>
                            <w:t>c. Trader Interface Testin</w:t>
                          </w:r>
                          <w:r w:rsidR="007B3C3A">
                            <w:rPr>
                              <w:rFonts w:ascii="Calibri" w:eastAsia="Calibri" w:hAnsi="Calibri" w:cs="Calibri"/>
                              <w:color w:val="000000"/>
                              <w:sz w:val="32"/>
                            </w:rPr>
                            <w:t>g (APEX)                  pg 83-88</w:t>
                          </w:r>
                        </w:p>
                      </w:txbxContent>
                    </v:textbox>
                  </v:shape>
                  <v:shape id="Straight Arrow Connector 137" o:spid="_x0000_s1160" type="#_x0000_t32" style="position:absolute;left:15444;top:13597;width:452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fU8EAAADcAAAADwAAAGRycy9kb3ducmV2LnhtbERPTYvCMBC9L/gfwgheljXVRVeqUUQQ&#10;etNVd70OzdhWk0lponb/vVkQvM3jfc5s0VojbtT4yrGCQT8BQZw7XXGh4LBff0xA+ICs0TgmBX/k&#10;YTHvvM0w1e7O33TbhULEEPYpKihDqFMpfV6SRd93NXHkTq6xGCJsCqkbvMdwa+QwScbSYsWxocSa&#10;ViXll93VKkjOx/P7JlvJLdc2y83Y/I7wR6let11OQQRqw0v8dGc6zv/8gv9n4gVy/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4d9TwQAAANwAAAAPAAAAAAAAAAAAAAAA&#10;AKECAABkcnMvZG93bnJldi54bWxQSwUGAAAAAAQABAD5AAAAjwMAAAAA&#10;" filled="t" fillcolor="#4f81bd [3204]" strokecolor="#c0cce1" strokeweight="2pt">
                    <v:stroke startarrowwidth="narrow" startarrowlength="short" endarrowwidth="narrow" endarrowlength="short"/>
                  </v:shape>
                  <v:rect id="Rectangle 138" o:spid="_x0000_s1161" style="position:absolute;left:15500;top:14151;width:44401;height:3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RzMQA&#10;AADcAAAADwAAAGRycy9kb3ducmV2LnhtbESPQW/CMAyF70j8h8iTuI10ZUKsIyCYhrTtBGU/wGu8&#10;plrjlCZA9+/nwyRutt7ze5+X68G36kJ9bAIbeJhmoIirYBuuDXwed/cLUDEhW2wDk4FfirBejUdL&#10;LGy48oEuZaqVhHAs0IBLqSu0jpUjj3EaOmLRvkPvMcna19r2eJVw3+o8y+baY8PS4LCjF0fVT3n2&#10;BvaPgfLXPG7L2j+54ev48X7CuTGTu2HzDCrRkG7m/+s3K/gzoZVnZA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LUczEAAAA3AAAAA8AAAAAAAAAAAAAAAAAmAIAAGRycy9k&#10;b3ducmV2LnhtbFBLBQYAAAAABAAEAPUAAACJAwAAAAA=&#10;" filled="f" stroked="f">
                    <v:textbox inset="2.53958mm,2.53958mm,2.53958mm,2.53958mm">
                      <w:txbxContent>
                        <w:p w14:paraId="3F1BF390" w14:textId="77777777" w:rsidR="00DF1F0C" w:rsidRDefault="00DF1F0C">
                          <w:pPr>
                            <w:spacing w:line="240" w:lineRule="auto"/>
                            <w:textDirection w:val="btLr"/>
                          </w:pPr>
                        </w:p>
                      </w:txbxContent>
                    </v:textbox>
                  </v:rect>
                  <v:shape id="Text Box 139" o:spid="_x0000_s1162" type="#_x0000_t202" style="position:absolute;left:15498;top:14149;width:47062;height:3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M5sUA&#10;AADcAAAADwAAAGRycy9kb3ducmV2LnhtbERPzWoCMRC+C32HMAUvpWarVNqtUUQUpR6k2geYbqa7&#10;azeTuInr6tObguBtPr7fGU1aU4mGal9aVvDSS0AQZ1aXnCv43i2e30D4gKyxskwKzuRhMn7ojDDV&#10;9sRf1GxDLmII+xQVFCG4VEqfFWTQ96wjjtyvrQ2GCOtc6hpPMdxUsp8kQ2mw5NhQoKNZQdnf9mgU&#10;bF7dYT49NuvsaffzOczbvVvuL0p1H9vpB4hAbbiLb+6VjvMH7/D/TLxAj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8zmxQAAANwAAAAPAAAAAAAAAAAAAAAAAJgCAABkcnMv&#10;ZG93bnJldi54bWxQSwUGAAAAAAQABAD1AAAAigMAAAAA&#10;" filled="f" stroked="f">
                    <v:textbox inset="1.69306mm,1.69306mm,1.69306mm,1.69306mm">
                      <w:txbxContent>
                        <w:p w14:paraId="10E23817" w14:textId="132B1891" w:rsidR="00DF1F0C" w:rsidRDefault="00DF1F0C">
                          <w:pPr>
                            <w:spacing w:line="215" w:lineRule="auto"/>
                            <w:textDirection w:val="btLr"/>
                          </w:pPr>
                          <w:r>
                            <w:rPr>
                              <w:rFonts w:ascii="Calibri" w:eastAsia="Calibri" w:hAnsi="Calibri" w:cs="Calibri"/>
                              <w:color w:val="000000"/>
                              <w:sz w:val="32"/>
                            </w:rPr>
                            <w:t xml:space="preserve">d. Admin Interface Testing </w:t>
                          </w:r>
                          <w:r w:rsidR="007B3C3A">
                            <w:rPr>
                              <w:rFonts w:ascii="Calibri" w:eastAsia="Calibri" w:hAnsi="Calibri" w:cs="Calibri"/>
                              <w:color w:val="000000"/>
                              <w:sz w:val="32"/>
                            </w:rPr>
                            <w:t>(PHP)                     pg 89-95</w:t>
                          </w:r>
                        </w:p>
                      </w:txbxContent>
                    </v:textbox>
                  </v:shape>
                  <v:shape id="Straight Arrow Connector 140" o:spid="_x0000_s1163" type="#_x0000_t32" style="position:absolute;left:15444;top:19225;width:452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40WsQAAADcAAAADwAAAGRycy9kb3ducmV2LnhtbESPT2vCQBDF7wW/wzJCL0U3lVYkuooI&#10;hdza+vc6ZMckujsbsqum375zKPQ2w3vz3m8Wq947dacuNoENvI4zUMRlsA1XBva7j9EMVEzIFl1g&#10;MvBDEVbLwdMCcxse/E33baqUhHDM0UCdUptrHcuaPMZxaIlFO4fOY5K1q7Tt8CHh3ulJlk21x4al&#10;ocaWNjWV1+3NG8gup8vLZ7HRX9z6onRTd3zHgzHPw349B5WoT//mv+vCCv6b4MszMoF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jRaxAAAANwAAAAPAAAAAAAAAAAA&#10;AAAAAKECAABkcnMvZG93bnJldi54bWxQSwUGAAAAAAQABAD5AAAAkgMAAAAA&#10;" filled="t" fillcolor="#4f81bd [3204]" strokecolor="#c0cce1" strokeweight="2pt">
                    <v:stroke startarrowwidth="narrow" startarrowlength="short" endarrowwidth="narrow" endarrowlength="short"/>
                  </v:shape>
                  <v:rect id="Rectangle 141" o:spid="_x0000_s1164" style="position:absolute;left:16292;top:20203;width:44401;height:4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LMIA&#10;AADcAAAADwAAAGRycy9kb3ducmV2LnhtbERPzWrCQBC+F3yHZQre6iYhSE1dpZYKrSdNfIBpdswG&#10;s7Npdqvp23cFobf5+H5nuR5tJy40+NaxgnSWgCCunW65UXCstk/PIHxA1tg5JgW/5GG9mjwssdDu&#10;yge6lKERMYR9gQpMCH0hpa8NWfQz1xNH7uQGiyHCoZF6wGsMt53MkmQuLbYcGwz29GaoPpc/VsE+&#10;d5S9Z35TNnZhxq9q9/mNc6Wmj+PrC4hAY/gX390fOs7PU7g9Ey+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94sswgAAANwAAAAPAAAAAAAAAAAAAAAAAJgCAABkcnMvZG93&#10;bnJldi54bWxQSwUGAAAAAAQABAD1AAAAhwMAAAAA&#10;" filled="f" stroked="f">
                    <v:textbox inset="2.53958mm,2.53958mm,2.53958mm,2.53958mm">
                      <w:txbxContent>
                        <w:p w14:paraId="64DCAAC3" w14:textId="77777777" w:rsidR="00DF1F0C" w:rsidRDefault="00DF1F0C">
                          <w:pPr>
                            <w:spacing w:line="240" w:lineRule="auto"/>
                            <w:textDirection w:val="btLr"/>
                          </w:pPr>
                        </w:p>
                      </w:txbxContent>
                    </v:textbox>
                  </v:rect>
                  <v:shape id="Text Box 142" o:spid="_x0000_s1165" type="#_x0000_t202" style="position:absolute;left:16291;top:20201;width:46726;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Et6sQA&#10;AADcAAAADwAAAGRycy9kb3ducmV2LnhtbERPzWoCMRC+F/oOYQQvpWaVKmU1ipQWix6k2geYbsbd&#10;1c0kbuK6+vRGEHqbj+93JrPWVKKh2peWFfR7CQjizOqScwW/26/XdxA+IGusLJOCC3mYTZ+fJphq&#10;e+YfajYhFzGEfYoKihBcKqXPCjLoe9YRR25na4MhwjqXusZzDDeVHCTJSBosOTYU6OijoOywORkF&#10;66E7fs5PzSp72f4tR3m7d4v9Valup52PQQRqw7/44f7Wcf7bAO7PxAv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RLerEAAAA3AAAAA8AAAAAAAAAAAAAAAAAmAIAAGRycy9k&#10;b3ducmV2LnhtbFBLBQYAAAAABAAEAPUAAACJAwAAAAA=&#10;" filled="f" stroked="f">
                    <v:textbox inset="1.69306mm,1.69306mm,1.69306mm,1.69306mm">
                      <w:txbxContent>
                        <w:p w14:paraId="2AB9338C" w14:textId="3C949377" w:rsidR="00DF1F0C" w:rsidRDefault="00DF1F0C">
                          <w:pPr>
                            <w:spacing w:line="215" w:lineRule="auto"/>
                            <w:textDirection w:val="btLr"/>
                          </w:pPr>
                          <w:r>
                            <w:rPr>
                              <w:rFonts w:ascii="Calibri" w:eastAsia="Calibri" w:hAnsi="Calibri" w:cs="Calibri"/>
                              <w:color w:val="000000"/>
                              <w:sz w:val="32"/>
                            </w:rPr>
                            <w:t xml:space="preserve">e. . Admin Interface </w:t>
                          </w:r>
                          <w:r w:rsidR="007B3C3A">
                            <w:rPr>
                              <w:rFonts w:ascii="Calibri" w:eastAsia="Calibri" w:hAnsi="Calibri" w:cs="Calibri"/>
                              <w:color w:val="000000"/>
                              <w:sz w:val="32"/>
                            </w:rPr>
                            <w:t>Testing (ORACLE)          pg 96-104</w:t>
                          </w:r>
                        </w:p>
                        <w:p w14:paraId="1DFB3F74" w14:textId="77777777" w:rsidR="00DF1F0C" w:rsidRDefault="00DF1F0C">
                          <w:pPr>
                            <w:spacing w:before="111" w:line="215" w:lineRule="auto"/>
                            <w:textDirection w:val="btLr"/>
                          </w:pPr>
                        </w:p>
                      </w:txbxContent>
                    </v:textbox>
                  </v:shape>
                  <v:shape id="Straight Arrow Connector 143" o:spid="_x0000_s1166" type="#_x0000_t32" style="position:absolute;left:15444;top:24937;width:452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yqLcIAAADcAAAADwAAAGRycy9kb3ducmV2LnhtbERPS2sCMRC+C/6HMIVeRLOt7SJbsyJC&#10;YW9V2+p12Ez30WSybFJd/70RCt7m43vOcjVYI07U+8axgqdZAoK4dLrhSsHX5/t0AcIHZI3GMSm4&#10;kIdVPh4tMdPuzDs67UMlYgj7DBXUIXSZlL6syaKfuY44cj+utxgi7CupezzHcGvkc5Kk0mLDsaHG&#10;jjY1lb/7P6sgaY/t5KPYyC13tihNag6v+K3U48OwfgMRaAh38b+70HH+yxxuz8QL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NyqLcIAAADcAAAADwAAAAAAAAAAAAAA&#10;AAChAgAAZHJzL2Rvd25yZXYueG1sUEsFBgAAAAAEAAQA+QAAAJADAAAAAA==&#10;" filled="t" fillcolor="#4f81bd [3204]" strokecolor="#c0cce1" strokeweight="2pt">
                    <v:stroke startarrowwidth="narrow" startarrowlength="short" endarrowwidth="narrow" endarrowlength="short"/>
                  </v:shape>
                </v:group>
                <w10:anchorlock/>
              </v:group>
            </w:pict>
          </mc:Fallback>
        </mc:AlternateContent>
      </w:r>
    </w:p>
    <w:p w14:paraId="7A5B1925" w14:textId="77777777" w:rsidR="00AD651C" w:rsidRDefault="00DC3997">
      <w:pPr>
        <w:spacing w:after="200"/>
        <w:jc w:val="center"/>
        <w:rPr>
          <w:rFonts w:ascii="Times New Roman" w:eastAsia="Times New Roman" w:hAnsi="Times New Roman" w:cs="Times New Roman"/>
          <w:b/>
          <w:color w:val="4F81BD"/>
          <w:sz w:val="40"/>
          <w:szCs w:val="40"/>
        </w:rPr>
      </w:pPr>
      <w:r>
        <w:rPr>
          <w:noProof/>
          <w:lang w:eastAsia="en-GB" w:bidi="ne-NP"/>
        </w:rPr>
        <mc:AlternateContent>
          <mc:Choice Requires="wpg">
            <w:drawing>
              <wp:anchor distT="0" distB="0" distL="114300" distR="114300" simplePos="0" relativeHeight="251658240" behindDoc="0" locked="0" layoutInCell="1" hidden="0" allowOverlap="1" wp14:anchorId="40CCC2B1" wp14:editId="0A55D99E">
                <wp:simplePos x="0" y="0"/>
                <wp:positionH relativeFrom="column">
                  <wp:posOffset>114300</wp:posOffset>
                </wp:positionH>
                <wp:positionV relativeFrom="paragraph">
                  <wp:posOffset>0</wp:posOffset>
                </wp:positionV>
                <wp:extent cx="19050"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a:off x="6849680" y="3826990"/>
                          <a:ext cx="6177280" cy="0"/>
                        </a:xfrm>
                        <a:prstGeom prst="straightConnector1">
                          <a:avLst/>
                        </a:prstGeom>
                        <a:solidFill>
                          <a:srgbClr val="FFFFFF"/>
                        </a:solidFill>
                        <a:ln w="19050" cap="flat" cmpd="sng">
                          <a:solidFill>
                            <a:srgbClr val="4579B8"/>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55" name="image60.png"/>
                <a:graphic>
                  <a:graphicData uri="http://schemas.openxmlformats.org/drawingml/2006/picture">
                    <pic:pic>
                      <pic:nvPicPr>
                        <pic:cNvPr id="0" name="image60.png"/>
                        <pic:cNvPicPr preferRelativeResize="0"/>
                      </pic:nvPicPr>
                      <pic:blipFill>
                        <a:blip r:embed="rId11"/>
                        <a:srcRect/>
                        <a:stretch>
                          <a:fillRect/>
                        </a:stretch>
                      </pic:blipFill>
                      <pic:spPr>
                        <a:xfrm>
                          <a:off x="0" y="0"/>
                          <a:ext cx="19050" cy="12700"/>
                        </a:xfrm>
                        <a:prstGeom prst="rect"/>
                        <a:ln/>
                      </pic:spPr>
                    </pic:pic>
                  </a:graphicData>
                </a:graphic>
              </wp:anchor>
            </w:drawing>
          </mc:Fallback>
        </mc:AlternateContent>
      </w:r>
      <w:r>
        <w:rPr>
          <w:noProof/>
          <w:lang w:eastAsia="en-GB" w:bidi="ne-NP"/>
        </w:rPr>
        <mc:AlternateContent>
          <mc:Choice Requires="wps">
            <w:drawing>
              <wp:anchor distT="0" distB="0" distL="114300" distR="114300" simplePos="0" relativeHeight="251659264" behindDoc="0" locked="0" layoutInCell="1" hidden="0" allowOverlap="1" wp14:anchorId="1A8A49A8" wp14:editId="463881E8">
                <wp:simplePos x="0" y="0"/>
                <wp:positionH relativeFrom="column">
                  <wp:posOffset>1663700</wp:posOffset>
                </wp:positionH>
                <wp:positionV relativeFrom="paragraph">
                  <wp:posOffset>127000</wp:posOffset>
                </wp:positionV>
                <wp:extent cx="6399530" cy="535305"/>
                <wp:effectExtent l="0" t="0" r="0" b="0"/>
                <wp:wrapNone/>
                <wp:docPr id="145" name="Freeform: Shape 145"/>
                <wp:cNvGraphicFramePr/>
                <a:graphic xmlns:a="http://schemas.openxmlformats.org/drawingml/2006/main">
                  <a:graphicData uri="http://schemas.microsoft.com/office/word/2010/wordprocessingShape">
                    <wps:wsp>
                      <wps:cNvSpPr/>
                      <wps:spPr>
                        <a:xfrm>
                          <a:off x="2150998" y="3517110"/>
                          <a:ext cx="6390005" cy="525780"/>
                        </a:xfrm>
                        <a:custGeom>
                          <a:avLst/>
                          <a:gdLst/>
                          <a:ahLst/>
                          <a:cxnLst/>
                          <a:rect l="l" t="t" r="r" b="b"/>
                          <a:pathLst>
                            <a:path w="6390005" h="525780" extrusionOk="0">
                              <a:moveTo>
                                <a:pt x="0" y="0"/>
                              </a:moveTo>
                              <a:lnTo>
                                <a:pt x="0" y="525780"/>
                              </a:lnTo>
                              <a:lnTo>
                                <a:pt x="6390005" y="525780"/>
                              </a:lnTo>
                              <a:lnTo>
                                <a:pt x="6390005" y="0"/>
                              </a:lnTo>
                              <a:close/>
                            </a:path>
                          </a:pathLst>
                        </a:custGeom>
                        <a:solidFill>
                          <a:srgbClr val="FFFFFF"/>
                        </a:solidFill>
                        <a:ln>
                          <a:noFill/>
                        </a:ln>
                      </wps:spPr>
                      <wps:txbx>
                        <w:txbxContent>
                          <w:p w14:paraId="7876FEC8" w14:textId="7C681399" w:rsidR="00DF1F0C" w:rsidRDefault="00DF1F0C">
                            <w:pPr>
                              <w:spacing w:after="200" w:line="275" w:lineRule="auto"/>
                              <w:textDirection w:val="btLr"/>
                            </w:pPr>
                            <w:r>
                              <w:rPr>
                                <w:rFonts w:ascii="Calibri" w:eastAsia="Calibri" w:hAnsi="Calibri" w:cs="Calibri"/>
                                <w:color w:val="000000"/>
                                <w:sz w:val="36"/>
                              </w:rPr>
                              <w:t>5. Frequently Asked Quest</w:t>
                            </w:r>
                            <w:r w:rsidR="007B3C3A">
                              <w:rPr>
                                <w:rFonts w:ascii="Calibri" w:eastAsia="Calibri" w:hAnsi="Calibri" w:cs="Calibri"/>
                                <w:color w:val="000000"/>
                                <w:sz w:val="36"/>
                              </w:rPr>
                              <w:t xml:space="preserve">ions                  </w:t>
                            </w:r>
                            <w:r w:rsidR="009A27A1">
                              <w:rPr>
                                <w:rFonts w:ascii="Calibri" w:eastAsia="Calibri" w:hAnsi="Calibri" w:cs="Calibri"/>
                                <w:color w:val="000000"/>
                                <w:sz w:val="36"/>
                              </w:rPr>
                              <w:t>p</w:t>
                            </w:r>
                            <w:bookmarkStart w:id="0" w:name="_GoBack"/>
                            <w:bookmarkEnd w:id="0"/>
                            <w:r w:rsidR="009A27A1">
                              <w:rPr>
                                <w:rFonts w:ascii="Calibri" w:eastAsia="Calibri" w:hAnsi="Calibri" w:cs="Calibri"/>
                                <w:color w:val="000000"/>
                                <w:sz w:val="36"/>
                              </w:rPr>
                              <w:t>g</w:t>
                            </w:r>
                            <w:r w:rsidR="007B3C3A">
                              <w:rPr>
                                <w:rFonts w:ascii="Calibri" w:eastAsia="Calibri" w:hAnsi="Calibri" w:cs="Calibri"/>
                                <w:color w:val="000000"/>
                                <w:sz w:val="36"/>
                              </w:rPr>
                              <w:t>105</w:t>
                            </w:r>
                          </w:p>
                        </w:txbxContent>
                      </wps:txbx>
                      <wps:bodyPr spcFirstLastPara="1" wrap="square" lIns="88900" tIns="38100" rIns="88900" bIns="38100" anchor="t" anchorCtr="0">
                        <a:noAutofit/>
                      </wps:bodyPr>
                    </wps:wsp>
                  </a:graphicData>
                </a:graphic>
              </wp:anchor>
            </w:drawing>
          </mc:Choice>
          <mc:Fallback>
            <w:pict>
              <v:shape w14:anchorId="1A8A49A8" id="Freeform: Shape 145" o:spid="_x0000_s1167" style="position:absolute;left:0;text-align:left;margin-left:131pt;margin-top:10pt;width:503.9pt;height:42.1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6390005,525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" adj="-11796480,,5400" path="m,l,525780r6390005,l6390005,,,xe" stroked="f">
                <v:stroke joinstyle="miter"/>
                <v:formulas/>
                <v:path arrowok="t" o:extrusionok="f" o:connecttype="custom" textboxrect="0,0,6390005,525780"/>
                <v:textbox inset="7pt,3pt,7pt,3pt">
                  <w:txbxContent>
                    <w:p w14:paraId="7876FEC8" w14:textId="7C681399" w:rsidR="00DF1F0C" w:rsidRDefault="00DF1F0C">
                      <w:pPr>
                        <w:spacing w:after="200" w:line="275" w:lineRule="auto"/>
                        <w:textDirection w:val="btLr"/>
                      </w:pPr>
                      <w:r>
                        <w:rPr>
                          <w:rFonts w:ascii="Calibri" w:eastAsia="Calibri" w:hAnsi="Calibri" w:cs="Calibri"/>
                          <w:color w:val="000000"/>
                          <w:sz w:val="36"/>
                        </w:rPr>
                        <w:t>5. Frequently Asked Quest</w:t>
                      </w:r>
                      <w:r w:rsidR="007B3C3A">
                        <w:rPr>
                          <w:rFonts w:ascii="Calibri" w:eastAsia="Calibri" w:hAnsi="Calibri" w:cs="Calibri"/>
                          <w:color w:val="000000"/>
                          <w:sz w:val="36"/>
                        </w:rPr>
                        <w:t xml:space="preserve">ions                  </w:t>
                      </w:r>
                      <w:r w:rsidR="009A27A1">
                        <w:rPr>
                          <w:rFonts w:ascii="Calibri" w:eastAsia="Calibri" w:hAnsi="Calibri" w:cs="Calibri"/>
                          <w:color w:val="000000"/>
                          <w:sz w:val="36"/>
                        </w:rPr>
                        <w:t>p</w:t>
                      </w:r>
                      <w:bookmarkStart w:id="1" w:name="_GoBack"/>
                      <w:bookmarkEnd w:id="1"/>
                      <w:r w:rsidR="009A27A1">
                        <w:rPr>
                          <w:rFonts w:ascii="Calibri" w:eastAsia="Calibri" w:hAnsi="Calibri" w:cs="Calibri"/>
                          <w:color w:val="000000"/>
                          <w:sz w:val="36"/>
                        </w:rPr>
                        <w:t>g</w:t>
                      </w:r>
                      <w:r w:rsidR="007B3C3A">
                        <w:rPr>
                          <w:rFonts w:ascii="Calibri" w:eastAsia="Calibri" w:hAnsi="Calibri" w:cs="Calibri"/>
                          <w:color w:val="000000"/>
                          <w:sz w:val="36"/>
                        </w:rPr>
                        <w:t>105</w:t>
                      </w:r>
                    </w:p>
                  </w:txbxContent>
                </v:textbox>
              </v:shape>
            </w:pict>
          </mc:Fallback>
        </mc:AlternateContent>
      </w:r>
    </w:p>
    <w:p w14:paraId="13E0AC30" w14:textId="77777777" w:rsidR="00AD651C" w:rsidRDefault="00AD651C">
      <w:pPr>
        <w:spacing w:after="200"/>
        <w:jc w:val="center"/>
        <w:rPr>
          <w:rFonts w:ascii="Times New Roman" w:eastAsia="Times New Roman" w:hAnsi="Times New Roman" w:cs="Times New Roman"/>
          <w:b/>
          <w:color w:val="4F81BD"/>
          <w:sz w:val="40"/>
          <w:szCs w:val="40"/>
        </w:rPr>
      </w:pPr>
    </w:p>
    <w:p w14:paraId="2D3A57C6" w14:textId="77777777" w:rsidR="00AD651C" w:rsidRDefault="00AD651C">
      <w:pPr>
        <w:spacing w:before="240" w:after="240"/>
        <w:jc w:val="center"/>
        <w:rPr>
          <w:b/>
          <w:sz w:val="90"/>
          <w:szCs w:val="90"/>
        </w:rPr>
      </w:pPr>
    </w:p>
    <w:p w14:paraId="32461275" w14:textId="77777777" w:rsidR="00AD651C" w:rsidRDefault="00AD651C">
      <w:pPr>
        <w:spacing w:before="240" w:after="240"/>
        <w:jc w:val="center"/>
        <w:rPr>
          <w:b/>
          <w:sz w:val="90"/>
          <w:szCs w:val="90"/>
        </w:rPr>
      </w:pPr>
    </w:p>
    <w:p w14:paraId="453EEFF1" w14:textId="77777777" w:rsidR="00AD651C" w:rsidRDefault="00AD651C">
      <w:pPr>
        <w:spacing w:before="240" w:after="240"/>
        <w:jc w:val="center"/>
        <w:rPr>
          <w:b/>
          <w:sz w:val="90"/>
          <w:szCs w:val="90"/>
        </w:rPr>
      </w:pPr>
    </w:p>
    <w:p w14:paraId="1A87B770" w14:textId="77777777" w:rsidR="00AD651C" w:rsidRDefault="00AD651C">
      <w:pPr>
        <w:spacing w:before="240" w:after="240"/>
        <w:jc w:val="center"/>
        <w:rPr>
          <w:b/>
          <w:sz w:val="90"/>
          <w:szCs w:val="90"/>
        </w:rPr>
      </w:pPr>
    </w:p>
    <w:p w14:paraId="6394F0B8" w14:textId="77777777" w:rsidR="00AD651C" w:rsidRDefault="00AD651C">
      <w:pPr>
        <w:spacing w:after="200"/>
        <w:rPr>
          <w:sz w:val="24"/>
          <w:szCs w:val="24"/>
        </w:rPr>
      </w:pPr>
    </w:p>
    <w:p w14:paraId="63E3A30D" w14:textId="77777777" w:rsidR="00AD651C" w:rsidRDefault="00AD651C">
      <w:pPr>
        <w:spacing w:after="200"/>
        <w:ind w:left="2160"/>
        <w:rPr>
          <w:sz w:val="28"/>
          <w:szCs w:val="28"/>
        </w:rPr>
      </w:pPr>
    </w:p>
    <w:p w14:paraId="2EF30C41" w14:textId="77777777" w:rsidR="00AD651C" w:rsidRDefault="00AD651C">
      <w:pPr>
        <w:spacing w:after="200"/>
        <w:ind w:left="2160"/>
      </w:pPr>
    </w:p>
    <w:p w14:paraId="3D29EDFC" w14:textId="77777777" w:rsidR="00AD651C" w:rsidRDefault="00AD651C">
      <w:pPr>
        <w:spacing w:before="240" w:after="200"/>
        <w:rPr>
          <w:b/>
          <w:sz w:val="40"/>
          <w:szCs w:val="40"/>
        </w:rPr>
      </w:pPr>
    </w:p>
    <w:p w14:paraId="0C9BA442" w14:textId="3E809223" w:rsidR="00AD651C" w:rsidRDefault="00DC3997">
      <w:pPr>
        <w:spacing w:before="240" w:after="200"/>
        <w:rPr>
          <w:b/>
          <w:sz w:val="40"/>
          <w:szCs w:val="40"/>
        </w:rPr>
      </w:pPr>
      <w:r>
        <w:rPr>
          <w:b/>
          <w:sz w:val="40"/>
          <w:szCs w:val="40"/>
        </w:rPr>
        <w:lastRenderedPageBreak/>
        <w:t>Initiation Phase</w:t>
      </w:r>
    </w:p>
    <w:p w14:paraId="49F924EF" w14:textId="387A92D5" w:rsidR="00AD651C" w:rsidRDefault="00DC3997">
      <w:pPr>
        <w:spacing w:before="240" w:after="200"/>
      </w:pPr>
      <w:r>
        <w:rPr>
          <w:b/>
        </w:rPr>
        <w:t>1.1 Project Charter</w:t>
      </w:r>
      <w:r w:rsidR="00FF7EEF">
        <w:rPr>
          <w:b/>
        </w:rPr>
        <w:t xml:space="preserve"> V1</w:t>
      </w:r>
      <w:r>
        <w:rPr>
          <w:b/>
        </w:rPr>
        <w:br/>
      </w:r>
      <w:r>
        <w:rPr>
          <w:noProof/>
          <w:lang w:eastAsia="en-GB" w:bidi="ne-NP"/>
        </w:rPr>
        <w:drawing>
          <wp:inline distT="114300" distB="114300" distL="114300" distR="114300" wp14:anchorId="00DC6CE3" wp14:editId="2349FE82">
            <wp:extent cx="5343525" cy="7104138"/>
            <wp:effectExtent l="0" t="0" r="0" b="0"/>
            <wp:docPr id="1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
                    <a:srcRect/>
                    <a:stretch>
                      <a:fillRect/>
                    </a:stretch>
                  </pic:blipFill>
                  <pic:spPr>
                    <a:xfrm>
                      <a:off x="0" y="0"/>
                      <a:ext cx="5343525" cy="7104138"/>
                    </a:xfrm>
                    <a:prstGeom prst="rect">
                      <a:avLst/>
                    </a:prstGeom>
                    <a:ln/>
                  </pic:spPr>
                </pic:pic>
              </a:graphicData>
            </a:graphic>
          </wp:inline>
        </w:drawing>
      </w:r>
    </w:p>
    <w:p w14:paraId="760ABE10" w14:textId="77777777" w:rsidR="00AD651C" w:rsidRDefault="00DC3997">
      <w:pPr>
        <w:spacing w:before="240" w:after="200"/>
        <w:jc w:val="center"/>
      </w:pPr>
      <w:r>
        <w:rPr>
          <w:noProof/>
          <w:lang w:eastAsia="en-GB" w:bidi="ne-NP"/>
        </w:rPr>
        <w:lastRenderedPageBreak/>
        <w:drawing>
          <wp:inline distT="114300" distB="114300" distL="114300" distR="114300" wp14:anchorId="68B583FD" wp14:editId="1695602F">
            <wp:extent cx="5015385" cy="5324475"/>
            <wp:effectExtent l="0" t="0" r="0" b="0"/>
            <wp:docPr id="14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
                    <a:srcRect/>
                    <a:stretch>
                      <a:fillRect/>
                    </a:stretch>
                  </pic:blipFill>
                  <pic:spPr>
                    <a:xfrm>
                      <a:off x="0" y="0"/>
                      <a:ext cx="5015385" cy="5324475"/>
                    </a:xfrm>
                    <a:prstGeom prst="rect">
                      <a:avLst/>
                    </a:prstGeom>
                    <a:ln/>
                  </pic:spPr>
                </pic:pic>
              </a:graphicData>
            </a:graphic>
          </wp:inline>
        </w:drawing>
      </w:r>
    </w:p>
    <w:p w14:paraId="152A5278" w14:textId="77777777" w:rsidR="00AD651C" w:rsidRDefault="00DC3997">
      <w:pPr>
        <w:spacing w:before="240" w:after="200"/>
        <w:jc w:val="center"/>
      </w:pPr>
      <w:r>
        <w:rPr>
          <w:noProof/>
          <w:lang w:eastAsia="en-GB" w:bidi="ne-NP"/>
        </w:rPr>
        <w:drawing>
          <wp:inline distT="114300" distB="114300" distL="114300" distR="114300" wp14:anchorId="7B97B001" wp14:editId="05481AC4">
            <wp:extent cx="5731200" cy="3263900"/>
            <wp:effectExtent l="0" t="0" r="0" b="0"/>
            <wp:docPr id="15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
                    <a:srcRect/>
                    <a:stretch>
                      <a:fillRect/>
                    </a:stretch>
                  </pic:blipFill>
                  <pic:spPr>
                    <a:xfrm>
                      <a:off x="0" y="0"/>
                      <a:ext cx="5731200" cy="3263900"/>
                    </a:xfrm>
                    <a:prstGeom prst="rect">
                      <a:avLst/>
                    </a:prstGeom>
                    <a:ln/>
                  </pic:spPr>
                </pic:pic>
              </a:graphicData>
            </a:graphic>
          </wp:inline>
        </w:drawing>
      </w:r>
    </w:p>
    <w:p w14:paraId="13AA7361" w14:textId="50A3EBBC" w:rsidR="00AD651C" w:rsidRPr="00DC3997" w:rsidRDefault="00FF7EEF">
      <w:pPr>
        <w:spacing w:before="240" w:after="200"/>
        <w:rPr>
          <w:b/>
          <w:bCs/>
        </w:rPr>
      </w:pPr>
      <w:r w:rsidRPr="00DC3997">
        <w:rPr>
          <w:b/>
          <w:bCs/>
        </w:rPr>
        <w:lastRenderedPageBreak/>
        <w:t>Project Charter v2</w:t>
      </w:r>
    </w:p>
    <w:p w14:paraId="3B97734C" w14:textId="04949046" w:rsidR="00FF7EEF" w:rsidRDefault="001533B0">
      <w:pPr>
        <w:spacing w:before="240" w:after="200"/>
      </w:pPr>
      <w:r>
        <w:rPr>
          <w:noProof/>
          <w:lang w:eastAsia="en-GB" w:bidi="ne-NP"/>
        </w:rPr>
        <w:drawing>
          <wp:anchor distT="0" distB="0" distL="114300" distR="114300" simplePos="0" relativeHeight="251665408" behindDoc="0" locked="0" layoutInCell="1" allowOverlap="1" wp14:anchorId="1039AA61" wp14:editId="621F30BD">
            <wp:simplePos x="0" y="0"/>
            <wp:positionH relativeFrom="margin">
              <wp:posOffset>-150495</wp:posOffset>
            </wp:positionH>
            <wp:positionV relativeFrom="paragraph">
              <wp:posOffset>473075</wp:posOffset>
            </wp:positionV>
            <wp:extent cx="7254240" cy="5814060"/>
            <wp:effectExtent l="0" t="0" r="381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ry1.png"/>
                    <pic:cNvPicPr/>
                  </pic:nvPicPr>
                  <pic:blipFill>
                    <a:blip r:embed="rId15">
                      <a:extLst>
                        <a:ext uri="{28A0092B-C50C-407E-A947-70E740481C1C}">
                          <a14:useLocalDpi xmlns:a14="http://schemas.microsoft.com/office/drawing/2010/main" val="0"/>
                        </a:ext>
                      </a:extLst>
                    </a:blip>
                    <a:stretch>
                      <a:fillRect/>
                    </a:stretch>
                  </pic:blipFill>
                  <pic:spPr>
                    <a:xfrm>
                      <a:off x="0" y="0"/>
                      <a:ext cx="7254240" cy="5814060"/>
                    </a:xfrm>
                    <a:prstGeom prst="rect">
                      <a:avLst/>
                    </a:prstGeom>
                  </pic:spPr>
                </pic:pic>
              </a:graphicData>
            </a:graphic>
            <wp14:sizeRelH relativeFrom="margin">
              <wp14:pctWidth>0</wp14:pctWidth>
            </wp14:sizeRelH>
            <wp14:sizeRelV relativeFrom="margin">
              <wp14:pctHeight>0</wp14:pctHeight>
            </wp14:sizeRelV>
          </wp:anchor>
        </w:drawing>
      </w:r>
    </w:p>
    <w:p w14:paraId="5D3F3BE2" w14:textId="3370AC73" w:rsidR="00EF67F2" w:rsidRDefault="00EF67F2">
      <w:pPr>
        <w:spacing w:before="240" w:after="200"/>
      </w:pPr>
    </w:p>
    <w:p w14:paraId="542041E1" w14:textId="029A5803" w:rsidR="00EF67F2" w:rsidRDefault="00EF67F2">
      <w:pPr>
        <w:spacing w:before="240" w:after="200"/>
      </w:pPr>
    </w:p>
    <w:p w14:paraId="400EFF02" w14:textId="59A9795C" w:rsidR="00EF67F2" w:rsidRDefault="00EF67F2">
      <w:pPr>
        <w:spacing w:before="240" w:after="200"/>
      </w:pPr>
    </w:p>
    <w:p w14:paraId="013A957D" w14:textId="738674AB" w:rsidR="00EF67F2" w:rsidRDefault="001533B0">
      <w:pPr>
        <w:spacing w:before="240" w:after="200"/>
      </w:pPr>
      <w:r>
        <w:rPr>
          <w:noProof/>
          <w:lang w:eastAsia="en-GB" w:bidi="ne-NP"/>
        </w:rPr>
        <w:lastRenderedPageBreak/>
        <w:drawing>
          <wp:anchor distT="0" distB="0" distL="114300" distR="114300" simplePos="0" relativeHeight="251666432" behindDoc="0" locked="0" layoutInCell="1" allowOverlap="1" wp14:anchorId="4A942131" wp14:editId="50C81D0A">
            <wp:simplePos x="0" y="0"/>
            <wp:positionH relativeFrom="column">
              <wp:posOffset>-188595</wp:posOffset>
            </wp:positionH>
            <wp:positionV relativeFrom="paragraph">
              <wp:posOffset>0</wp:posOffset>
            </wp:positionV>
            <wp:extent cx="7018020" cy="4785360"/>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try2.png"/>
                    <pic:cNvPicPr/>
                  </pic:nvPicPr>
                  <pic:blipFill>
                    <a:blip r:embed="rId16">
                      <a:extLst>
                        <a:ext uri="{28A0092B-C50C-407E-A947-70E740481C1C}">
                          <a14:useLocalDpi xmlns:a14="http://schemas.microsoft.com/office/drawing/2010/main" val="0"/>
                        </a:ext>
                      </a:extLst>
                    </a:blip>
                    <a:stretch>
                      <a:fillRect/>
                    </a:stretch>
                  </pic:blipFill>
                  <pic:spPr>
                    <a:xfrm>
                      <a:off x="0" y="0"/>
                      <a:ext cx="7018020" cy="4785360"/>
                    </a:xfrm>
                    <a:prstGeom prst="rect">
                      <a:avLst/>
                    </a:prstGeom>
                  </pic:spPr>
                </pic:pic>
              </a:graphicData>
            </a:graphic>
            <wp14:sizeRelH relativeFrom="margin">
              <wp14:pctWidth>0</wp14:pctWidth>
            </wp14:sizeRelH>
            <wp14:sizeRelV relativeFrom="margin">
              <wp14:pctHeight>0</wp14:pctHeight>
            </wp14:sizeRelV>
          </wp:anchor>
        </w:drawing>
      </w:r>
    </w:p>
    <w:p w14:paraId="04606CF3" w14:textId="024054BD" w:rsidR="00EF67F2" w:rsidRDefault="00EF67F2">
      <w:pPr>
        <w:spacing w:before="240" w:after="200"/>
      </w:pPr>
    </w:p>
    <w:p w14:paraId="78FF7B72" w14:textId="7C2FCBBC" w:rsidR="00EF67F2" w:rsidRDefault="00EF67F2">
      <w:pPr>
        <w:spacing w:before="240" w:after="200"/>
      </w:pPr>
    </w:p>
    <w:p w14:paraId="50A7DDDD" w14:textId="52F736C9" w:rsidR="00EF67F2" w:rsidRDefault="00EF67F2">
      <w:pPr>
        <w:spacing w:before="240" w:after="200"/>
      </w:pPr>
    </w:p>
    <w:p w14:paraId="70FD8C24" w14:textId="49F63A16" w:rsidR="00EF67F2" w:rsidRDefault="00EF67F2">
      <w:pPr>
        <w:spacing w:before="240" w:after="200"/>
      </w:pPr>
    </w:p>
    <w:p w14:paraId="061F4552" w14:textId="78B320C5" w:rsidR="00EF67F2" w:rsidRDefault="00EF67F2">
      <w:pPr>
        <w:spacing w:before="240" w:after="200"/>
      </w:pPr>
    </w:p>
    <w:p w14:paraId="0AFD186F" w14:textId="2A9F1F56" w:rsidR="00EF67F2" w:rsidRDefault="00EF67F2">
      <w:pPr>
        <w:spacing w:before="240" w:after="200"/>
      </w:pPr>
    </w:p>
    <w:p w14:paraId="3581E4E2" w14:textId="5336863F" w:rsidR="00EF67F2" w:rsidRDefault="00EF67F2">
      <w:pPr>
        <w:spacing w:before="240" w:after="200"/>
      </w:pPr>
    </w:p>
    <w:p w14:paraId="6DC8F80D" w14:textId="51E0EA68" w:rsidR="00EF67F2" w:rsidRDefault="00EF67F2">
      <w:pPr>
        <w:spacing w:before="240" w:after="200"/>
      </w:pPr>
    </w:p>
    <w:p w14:paraId="3C8D6FF9" w14:textId="190D7548" w:rsidR="00EF67F2" w:rsidRDefault="00EF67F2">
      <w:pPr>
        <w:spacing w:before="240" w:after="200"/>
      </w:pPr>
    </w:p>
    <w:p w14:paraId="34590C1F" w14:textId="5732C73E" w:rsidR="00EF67F2" w:rsidRDefault="00EF67F2">
      <w:pPr>
        <w:spacing w:before="240" w:after="200"/>
      </w:pPr>
    </w:p>
    <w:p w14:paraId="52128863" w14:textId="2C072944" w:rsidR="00EF67F2" w:rsidRDefault="00EF67F2">
      <w:pPr>
        <w:spacing w:before="240" w:after="200"/>
      </w:pPr>
    </w:p>
    <w:p w14:paraId="26020CAD" w14:textId="77777777" w:rsidR="00EF67F2" w:rsidRDefault="00EF67F2">
      <w:pPr>
        <w:spacing w:before="240" w:after="200"/>
      </w:pPr>
    </w:p>
    <w:p w14:paraId="7376F9B0" w14:textId="3655C39C" w:rsidR="00FF7EEF" w:rsidRDefault="00FF7EEF">
      <w:pPr>
        <w:spacing w:before="240" w:after="200"/>
      </w:pPr>
    </w:p>
    <w:p w14:paraId="133DF617" w14:textId="7F7D4890" w:rsidR="00FF7EEF" w:rsidRDefault="00DC3997">
      <w:pPr>
        <w:spacing w:before="240" w:after="200"/>
        <w:rPr>
          <w:b/>
          <w:bCs/>
        </w:rPr>
      </w:pPr>
      <w:r w:rsidRPr="00DC3997">
        <w:rPr>
          <w:b/>
          <w:bCs/>
        </w:rPr>
        <w:t>Belbin Analysis</w:t>
      </w:r>
    </w:p>
    <w:p w14:paraId="6F7DA0C3" w14:textId="6F4620E9" w:rsidR="00DC3997" w:rsidRPr="00EF67F2" w:rsidRDefault="00DC3997" w:rsidP="00EF67F2">
      <w:pPr>
        <w:spacing w:before="240" w:after="200"/>
        <w:rPr>
          <w:b/>
          <w:bCs/>
        </w:rPr>
      </w:pPr>
      <w:r>
        <w:rPr>
          <w:b/>
          <w:bCs/>
        </w:rPr>
        <w:t>Team Belbin</w:t>
      </w:r>
      <w:r w:rsidRPr="00DC3997">
        <w:rPr>
          <w:rFonts w:ascii="Times New Roman" w:eastAsia="Times New Roman" w:hAnsi="Times New Roman" w:cs="Times New Roman"/>
          <w:sz w:val="24"/>
          <w:szCs w:val="24"/>
          <w:lang w:val="en-US"/>
        </w:rPr>
        <w:br/>
      </w:r>
    </w:p>
    <w:tbl>
      <w:tblPr>
        <w:tblW w:w="0" w:type="auto"/>
        <w:tblCellMar>
          <w:top w:w="15" w:type="dxa"/>
          <w:left w:w="15" w:type="dxa"/>
          <w:bottom w:w="15" w:type="dxa"/>
          <w:right w:w="15" w:type="dxa"/>
        </w:tblCellMar>
        <w:tblLook w:val="04A0" w:firstRow="1" w:lastRow="0" w:firstColumn="1" w:lastColumn="0" w:noHBand="0" w:noVBand="1"/>
      </w:tblPr>
      <w:tblGrid>
        <w:gridCol w:w="3403"/>
        <w:gridCol w:w="1677"/>
        <w:gridCol w:w="4746"/>
      </w:tblGrid>
      <w:tr w:rsidR="00DC3997" w:rsidRPr="00DC3997" w14:paraId="63C96D55" w14:textId="77777777" w:rsidTr="00DC3997">
        <w:trPr>
          <w:trHeight w:val="71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D4629"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 xml:space="preserve">Version:1.0                     </w:t>
            </w:r>
            <w:r w:rsidRPr="00DC3997">
              <w:rPr>
                <w:rFonts w:ascii="Times New Roman" w:eastAsia="Times New Roman" w:hAnsi="Times New Roman" w:cs="Times New Roman"/>
                <w:b/>
                <w:bCs/>
                <w:color w:val="000000"/>
                <w:sz w:val="28"/>
                <w:szCs w:val="28"/>
                <w:lang w:val="en-US"/>
              </w:rPr>
              <w:t xml:space="preserve">Belbin’s Analysis </w:t>
            </w:r>
            <w:r w:rsidRPr="00DC3997">
              <w:rPr>
                <w:rFonts w:ascii="Times New Roman" w:eastAsia="Times New Roman" w:hAnsi="Times New Roman" w:cs="Times New Roman"/>
                <w:color w:val="000000"/>
                <w:sz w:val="28"/>
                <w:szCs w:val="28"/>
                <w:lang w:val="en-US"/>
              </w:rPr>
              <w:t>Date reviewed: 7/5/2021</w:t>
            </w:r>
          </w:p>
        </w:tc>
      </w:tr>
      <w:tr w:rsidR="00DC3997" w:rsidRPr="00DC3997" w14:paraId="11A9C64E" w14:textId="77777777" w:rsidTr="00DC3997">
        <w:trPr>
          <w:trHeight w:val="70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438EF"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Primary role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9079C"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Aayush</w:t>
            </w:r>
          </w:p>
          <w:p w14:paraId="2F65BCE5"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Rajbhandari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C7322"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Resource Investigator</w:t>
            </w:r>
          </w:p>
        </w:tc>
      </w:tr>
      <w:tr w:rsidR="00DC3997" w:rsidRPr="00DC3997" w14:paraId="3A9310AF" w14:textId="77777777" w:rsidTr="00DC3997">
        <w:trPr>
          <w:trHeight w:val="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2967FE"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743F5"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Aman Shrestha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6C8D2" w14:textId="18490350"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Co-</w:t>
            </w:r>
            <w:r w:rsidR="00EF67F2" w:rsidRPr="00DC3997">
              <w:rPr>
                <w:rFonts w:ascii="Times New Roman" w:eastAsia="Times New Roman" w:hAnsi="Times New Roman" w:cs="Times New Roman"/>
                <w:color w:val="000000"/>
                <w:sz w:val="28"/>
                <w:szCs w:val="28"/>
                <w:lang w:val="en-US"/>
              </w:rPr>
              <w:t>Ordinator</w:t>
            </w:r>
          </w:p>
        </w:tc>
      </w:tr>
      <w:tr w:rsidR="00DC3997" w:rsidRPr="00DC3997" w14:paraId="4CB304B5" w14:textId="77777777" w:rsidTr="00DC3997">
        <w:trPr>
          <w:trHeight w:val="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6F3CEBC"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ECEE0"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Pratiksha Manandhar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33347"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Team Worker</w:t>
            </w:r>
          </w:p>
        </w:tc>
      </w:tr>
      <w:tr w:rsidR="00DC3997" w:rsidRPr="00DC3997" w14:paraId="61391C53" w14:textId="77777777" w:rsidTr="00DC399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AC86C66"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333F6"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Top Bahadur Rana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D32F8"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Team Worker</w:t>
            </w:r>
          </w:p>
        </w:tc>
      </w:tr>
      <w:tr w:rsidR="00DC3997" w:rsidRPr="00DC3997" w14:paraId="0938441C" w14:textId="77777777" w:rsidTr="00DC3997">
        <w:trPr>
          <w:trHeight w:val="39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0079E3"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0DC39"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Sanjeev Lamsal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D399E" w14:textId="55E8A698"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Co-</w:t>
            </w:r>
            <w:r w:rsidR="00EF67F2" w:rsidRPr="00DC3997">
              <w:rPr>
                <w:rFonts w:ascii="Times New Roman" w:eastAsia="Times New Roman" w:hAnsi="Times New Roman" w:cs="Times New Roman"/>
                <w:color w:val="000000"/>
                <w:sz w:val="28"/>
                <w:szCs w:val="28"/>
                <w:lang w:val="en-US"/>
              </w:rPr>
              <w:t>Ordinator</w:t>
            </w:r>
          </w:p>
        </w:tc>
      </w:tr>
      <w:tr w:rsidR="00DC3997" w:rsidRPr="00DC3997" w14:paraId="14BCB450" w14:textId="77777777" w:rsidTr="00DC3997">
        <w:trPr>
          <w:trHeight w:val="278"/>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99441"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Secondary role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95049"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Aayush</w:t>
            </w:r>
          </w:p>
          <w:p w14:paraId="4FE9F615"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Rajbhandari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25D51" w14:textId="77777777" w:rsidR="00DC3997" w:rsidRPr="00DC3997" w:rsidRDefault="00DC3997" w:rsidP="00DC3997">
            <w:pPr>
              <w:spacing w:line="240" w:lineRule="auto"/>
              <w:rPr>
                <w:rFonts w:ascii="Times New Roman" w:eastAsia="Times New Roman" w:hAnsi="Times New Roman" w:cs="Times New Roman"/>
                <w:sz w:val="24"/>
                <w:szCs w:val="24"/>
                <w:lang w:val="en-US"/>
              </w:rPr>
            </w:pPr>
          </w:p>
          <w:p w14:paraId="5312D686" w14:textId="54893921" w:rsidR="00DC3997" w:rsidRPr="00DC3997" w:rsidRDefault="00EF67F2" w:rsidP="00DC3997">
            <w:pPr>
              <w:spacing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Plant</w:t>
            </w:r>
          </w:p>
        </w:tc>
      </w:tr>
      <w:tr w:rsidR="00DC3997" w:rsidRPr="00DC3997" w14:paraId="743E28A7" w14:textId="77777777" w:rsidTr="00DC3997">
        <w:trPr>
          <w:trHeight w:val="27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5E2E8A"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C36EF"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Aman Shrestha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41749"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Specialist</w:t>
            </w:r>
          </w:p>
        </w:tc>
      </w:tr>
      <w:tr w:rsidR="00DC3997" w:rsidRPr="00DC3997" w14:paraId="01CAAAD4" w14:textId="77777777" w:rsidTr="00DC3997">
        <w:trPr>
          <w:trHeight w:val="2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AA8668"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30173"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Pratiksha Manandhar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B5F0F"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Specialist</w:t>
            </w:r>
          </w:p>
        </w:tc>
      </w:tr>
      <w:tr w:rsidR="00DC3997" w:rsidRPr="00DC3997" w14:paraId="43355B12" w14:textId="77777777" w:rsidTr="00DC3997">
        <w:trPr>
          <w:trHeight w:val="55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083B77"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E23C3"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Top Bahadur Rana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EF762"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Specialist</w:t>
            </w:r>
          </w:p>
        </w:tc>
      </w:tr>
      <w:tr w:rsidR="00DC3997" w:rsidRPr="00DC3997" w14:paraId="21050798" w14:textId="77777777" w:rsidTr="00DC3997">
        <w:trPr>
          <w:trHeight w:val="47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F38DBD"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18172"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Sanjeev Lamsal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FE0EF"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Specialist</w:t>
            </w:r>
          </w:p>
        </w:tc>
      </w:tr>
      <w:tr w:rsidR="00DC3997" w:rsidRPr="00DC3997" w14:paraId="2739EB5C" w14:textId="77777777" w:rsidTr="00DC3997">
        <w:trPr>
          <w:trHeight w:val="12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112BB"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Least likely role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878D6"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Aayush Rajbhandari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0689C"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Implementer</w:t>
            </w:r>
          </w:p>
        </w:tc>
      </w:tr>
      <w:tr w:rsidR="00DC3997" w:rsidRPr="00DC3997" w14:paraId="576F1BA0" w14:textId="77777777" w:rsidTr="00DC3997">
        <w:trPr>
          <w:trHeight w:val="10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06F538"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A6C84"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Aman Shrestha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1D181"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Complete Finisher</w:t>
            </w:r>
          </w:p>
        </w:tc>
      </w:tr>
      <w:tr w:rsidR="00DC3997" w:rsidRPr="00DC3997" w14:paraId="600E8148" w14:textId="77777777" w:rsidTr="00DC3997">
        <w:trPr>
          <w:trHeight w:val="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83BA31"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AC750"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Pratiksha Manandhar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D15EA"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Implementer</w:t>
            </w:r>
          </w:p>
        </w:tc>
      </w:tr>
      <w:tr w:rsidR="00DC3997" w:rsidRPr="00DC3997" w14:paraId="7F822AD3" w14:textId="77777777" w:rsidTr="00DC3997">
        <w:trPr>
          <w:trHeight w:val="11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8287BE"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E3CAB"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Top Bahadur Rana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A5240"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Shaper</w:t>
            </w:r>
          </w:p>
        </w:tc>
      </w:tr>
      <w:tr w:rsidR="00DC3997" w:rsidRPr="00DC3997" w14:paraId="05BCA84C" w14:textId="77777777" w:rsidTr="00DC3997">
        <w:trPr>
          <w:trHeight w:val="25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B1EF17"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E2ABC"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Sanjeev Lamsal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A3EEC"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Complete Finisher</w:t>
            </w:r>
          </w:p>
        </w:tc>
      </w:tr>
      <w:tr w:rsidR="00DC3997" w:rsidRPr="00DC3997" w14:paraId="2BA2CFBD" w14:textId="77777777" w:rsidTr="00DC3997">
        <w:trPr>
          <w:trHeight w:val="7366"/>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126CE" w14:textId="4DDF70EC"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lastRenderedPageBreak/>
              <w:t xml:space="preserve">Do you think the descriptions of these roles are an accurate description of your </w:t>
            </w:r>
            <w:r w:rsidR="00EF67F2" w:rsidRPr="00DC3997">
              <w:rPr>
                <w:rFonts w:ascii="Times New Roman" w:eastAsia="Times New Roman" w:hAnsi="Times New Roman" w:cs="Times New Roman"/>
                <w:color w:val="000000"/>
                <w:sz w:val="28"/>
                <w:szCs w:val="28"/>
                <w:lang w:val="en-US"/>
              </w:rPr>
              <w:t>behavior</w:t>
            </w:r>
            <w:r w:rsidRPr="00DC3997">
              <w:rPr>
                <w:rFonts w:ascii="Times New Roman" w:eastAsia="Times New Roman" w:hAnsi="Times New Roman" w:cs="Times New Roman"/>
                <w:color w:val="000000"/>
                <w:sz w:val="28"/>
                <w:szCs w:val="28"/>
                <w:lang w:val="en-US"/>
              </w:rPr>
              <w:t xml:space="preserve"> in teams? How do you see yourself differently?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A7358" w14:textId="77777777" w:rsidR="00DC3997" w:rsidRPr="00DC3997" w:rsidRDefault="00DC3997" w:rsidP="00DC3997">
            <w:pPr>
              <w:spacing w:line="240" w:lineRule="auto"/>
              <w:rPr>
                <w:rFonts w:ascii="Times New Roman" w:eastAsia="Times New Roman" w:hAnsi="Times New Roman" w:cs="Times New Roman"/>
                <w:sz w:val="24"/>
                <w:szCs w:val="24"/>
                <w:lang w:val="en-US"/>
              </w:rPr>
            </w:pPr>
          </w:p>
          <w:p w14:paraId="6277CDE2"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Aayush Rajbhandari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24BEB" w14:textId="77777777" w:rsidR="00DC3997" w:rsidRPr="00DC3997" w:rsidRDefault="00DC3997" w:rsidP="00DC3997">
            <w:pPr>
              <w:spacing w:before="240" w:after="240"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Yes, these roles are a perfect description of my behavior in the team.</w:t>
            </w:r>
          </w:p>
          <w:p w14:paraId="23C730AB"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I stick to the nature of my roles most of the time but I am very unpredictable, when it comes to ideas. I think of creative and out of the box ideas which might be a bit of a hassle. At first people might find it a bit difficult to understand and not see the vision but when they finally start to understand it they can see the bigger picture as well.</w:t>
            </w:r>
          </w:p>
        </w:tc>
      </w:tr>
      <w:tr w:rsidR="00DC3997" w:rsidRPr="00DC3997" w14:paraId="0650D78A" w14:textId="77777777" w:rsidTr="00DC3997">
        <w:trPr>
          <w:trHeight w:val="2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08414E"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E1749"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Aman Shrestha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05670"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Yes, I believe the descriptions of the roles are accurate representations of my behavior in my team. I honestly believe I create a workable plan to keep working on the project and assisting my team with new ways to overcome problems they confront during the project. And I am able to work under pressure and make good decisions.</w:t>
            </w:r>
          </w:p>
        </w:tc>
      </w:tr>
      <w:tr w:rsidR="00DC3997" w:rsidRPr="00DC3997" w14:paraId="0DF1994A" w14:textId="77777777" w:rsidTr="00DC3997">
        <w:trPr>
          <w:trHeight w:val="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697C3B"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FDEFD"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Pratiksha Manandhar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A7DE7" w14:textId="7DB96F85"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 xml:space="preserve">Yes, the role describes my </w:t>
            </w:r>
            <w:r w:rsidR="00EF67F2" w:rsidRPr="00DC3997">
              <w:rPr>
                <w:rFonts w:ascii="Times New Roman" w:eastAsia="Times New Roman" w:hAnsi="Times New Roman" w:cs="Times New Roman"/>
                <w:color w:val="000000"/>
                <w:sz w:val="28"/>
                <w:szCs w:val="28"/>
                <w:lang w:val="en-US"/>
              </w:rPr>
              <w:t>behavior</w:t>
            </w:r>
            <w:r w:rsidRPr="00DC3997">
              <w:rPr>
                <w:rFonts w:ascii="Times New Roman" w:eastAsia="Times New Roman" w:hAnsi="Times New Roman" w:cs="Times New Roman"/>
                <w:color w:val="000000"/>
                <w:sz w:val="28"/>
                <w:szCs w:val="28"/>
                <w:lang w:val="en-US"/>
              </w:rPr>
              <w:t xml:space="preserve"> perfectly as I have always been a good listener and I can bring forth ideas and information. And I feel I can do my best on my given tasks.</w:t>
            </w:r>
          </w:p>
          <w:p w14:paraId="33ACF9A2"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r>
      <w:tr w:rsidR="00DC3997" w:rsidRPr="00DC3997" w14:paraId="1A921CEB" w14:textId="77777777" w:rsidTr="00DC3997">
        <w:trPr>
          <w:trHeight w:val="6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9272C5"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99C98"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Top Bahadur Rana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79CB" w14:textId="4F982815"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 xml:space="preserve">Yes, they are indeed accurate descriptions of my behavior. I think I have the ability to identify the work requirements, get the team together to work on it. Similarly, I am a self-starting </w:t>
            </w:r>
            <w:r w:rsidRPr="00DC3997">
              <w:rPr>
                <w:rFonts w:ascii="Times New Roman" w:eastAsia="Times New Roman" w:hAnsi="Times New Roman" w:cs="Times New Roman"/>
                <w:color w:val="000000"/>
                <w:sz w:val="28"/>
                <w:szCs w:val="28"/>
                <w:lang w:val="en-US"/>
              </w:rPr>
              <w:lastRenderedPageBreak/>
              <w:t xml:space="preserve">and dedicated person. I bring depth knowledge on specific topics to the </w:t>
            </w:r>
            <w:r w:rsidR="00EF67F2" w:rsidRPr="00DC3997">
              <w:rPr>
                <w:rFonts w:ascii="Times New Roman" w:eastAsia="Times New Roman" w:hAnsi="Times New Roman" w:cs="Times New Roman"/>
                <w:color w:val="000000"/>
                <w:sz w:val="28"/>
                <w:szCs w:val="28"/>
                <w:lang w:val="en-US"/>
              </w:rPr>
              <w:t>team.</w:t>
            </w:r>
            <w:r w:rsidR="00EF67F2">
              <w:rPr>
                <w:rFonts w:ascii="Times New Roman" w:eastAsia="Times New Roman" w:hAnsi="Times New Roman" w:cs="Times New Roman"/>
                <w:color w:val="000000"/>
                <w:sz w:val="28"/>
                <w:szCs w:val="28"/>
                <w:lang w:val="en-US"/>
              </w:rPr>
              <w:t xml:space="preserve"> </w:t>
            </w:r>
            <w:r w:rsidRPr="00DC3997">
              <w:rPr>
                <w:rFonts w:ascii="Times New Roman" w:eastAsia="Times New Roman" w:hAnsi="Times New Roman" w:cs="Times New Roman"/>
                <w:color w:val="000000"/>
                <w:sz w:val="28"/>
                <w:szCs w:val="28"/>
                <w:lang w:val="en-US"/>
              </w:rPr>
              <w:t>I also ensure that our teams keep going on and do not lose focus on hassle.</w:t>
            </w:r>
          </w:p>
        </w:tc>
      </w:tr>
      <w:tr w:rsidR="00DC3997" w:rsidRPr="00DC3997" w14:paraId="143E36E9" w14:textId="77777777" w:rsidTr="00DC3997">
        <w:trPr>
          <w:trHeight w:val="2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6C1160"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37DF2"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Sanjeev Lamsal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3804F"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Yes, in the sense that I have been helping the team with Content Writing and Database and No, in the sense that I have been of very little help in Programming. </w:t>
            </w:r>
          </w:p>
        </w:tc>
      </w:tr>
      <w:tr w:rsidR="00DC3997" w:rsidRPr="00DC3997" w14:paraId="7F392930" w14:textId="77777777" w:rsidTr="00DC3997">
        <w:trPr>
          <w:trHeight w:val="1889"/>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D44D0" w14:textId="77777777" w:rsidR="00DC3997" w:rsidRPr="00DC3997" w:rsidRDefault="00DC3997" w:rsidP="00DC3997">
            <w:pPr>
              <w:spacing w:after="240" w:line="240" w:lineRule="auto"/>
              <w:rPr>
                <w:rFonts w:ascii="Times New Roman" w:eastAsia="Times New Roman" w:hAnsi="Times New Roman" w:cs="Times New Roman"/>
                <w:sz w:val="24"/>
                <w:szCs w:val="24"/>
                <w:lang w:val="en-US"/>
              </w:rPr>
            </w:pPr>
          </w:p>
          <w:p w14:paraId="2AD5B3EF"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Are there roles identified by Belbin that you might like to develop in yourself more? Which ones and why?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49F87" w14:textId="77777777" w:rsidR="00DC3997" w:rsidRPr="00DC3997" w:rsidRDefault="00DC3997" w:rsidP="00DC3997">
            <w:pPr>
              <w:spacing w:line="240" w:lineRule="auto"/>
              <w:rPr>
                <w:rFonts w:ascii="Times New Roman" w:eastAsia="Times New Roman" w:hAnsi="Times New Roman" w:cs="Times New Roman"/>
                <w:sz w:val="24"/>
                <w:szCs w:val="24"/>
                <w:lang w:val="en-US"/>
              </w:rPr>
            </w:pPr>
          </w:p>
          <w:p w14:paraId="2648F7BA"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Aayush Rajbhandari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473CF" w14:textId="77777777" w:rsidR="00DC3997" w:rsidRPr="00DC3997" w:rsidRDefault="00DC3997" w:rsidP="00DC3997">
            <w:pPr>
              <w:spacing w:before="240" w:after="240"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The role that I most want to develop would definitely be implementer.</w:t>
            </w:r>
          </w:p>
          <w:p w14:paraId="3AEBB2DA"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The role of implementer is to plan a workable strategy and carry it out as efficiently as possible. It would ease the team as the whole team would know what work they have to do and they can bring their A game to the project.</w:t>
            </w:r>
          </w:p>
        </w:tc>
      </w:tr>
      <w:tr w:rsidR="00DC3997" w:rsidRPr="00DC3997" w14:paraId="55CCB9A2" w14:textId="77777777" w:rsidTr="00DC3997">
        <w:trPr>
          <w:trHeight w:val="182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EE0807"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6DC79"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Aman Shrestha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4BEF6"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I'd like to develop the habit of considering all ideas while working on a project and of being motivated the majority of the time. This might make it easier for me to keep an open mind and work more efficiently.</w:t>
            </w:r>
          </w:p>
          <w:p w14:paraId="388EB544"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r>
      <w:tr w:rsidR="00DC3997" w:rsidRPr="00DC3997" w14:paraId="3D70020D" w14:textId="77777777" w:rsidTr="00DC3997">
        <w:trPr>
          <w:trHeight w:val="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FA6414"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E2025"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Pratiksha Manandhar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ECDB"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30"/>
                <w:szCs w:val="30"/>
                <w:lang w:val="en-US"/>
              </w:rPr>
              <w:t>I'd like to enhance the Plant skills since those are qualities I wish to have: creative, innovative, and free-thinking. These abilities, in my opinion, are necessary for personal development.</w:t>
            </w:r>
          </w:p>
          <w:p w14:paraId="212256FE"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r>
      <w:tr w:rsidR="00DC3997" w:rsidRPr="00DC3997" w14:paraId="0BFD59ED" w14:textId="77777777" w:rsidTr="00DC3997">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0B73E8"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A5431"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Top Bahadur Rana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C852A"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Yes, there are roles that I might like to develop. There’s one I want to develop the most is Coordinating. I have always been fascinated by leadership and inspiring other people and that’s the reason why I want to add that skill to my arsenal.</w:t>
            </w:r>
          </w:p>
        </w:tc>
      </w:tr>
      <w:tr w:rsidR="00DC3997" w:rsidRPr="00DC3997" w14:paraId="5029755E" w14:textId="77777777" w:rsidTr="00DC3997">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16F9F62"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2349E"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Sanjeev Lamsal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945D9" w14:textId="7EA1F76A"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 xml:space="preserve">The one skill that I would really like to develop more is my </w:t>
            </w:r>
            <w:r w:rsidR="00EF67F2" w:rsidRPr="00DC3997">
              <w:rPr>
                <w:rFonts w:ascii="Times New Roman" w:eastAsia="Times New Roman" w:hAnsi="Times New Roman" w:cs="Times New Roman"/>
                <w:color w:val="000000"/>
                <w:sz w:val="28"/>
                <w:szCs w:val="28"/>
                <w:lang w:val="en-US"/>
              </w:rPr>
              <w:t>coordinating</w:t>
            </w:r>
            <w:r w:rsidRPr="00DC3997">
              <w:rPr>
                <w:rFonts w:ascii="Times New Roman" w:eastAsia="Times New Roman" w:hAnsi="Times New Roman" w:cs="Times New Roman"/>
                <w:color w:val="000000"/>
                <w:sz w:val="28"/>
                <w:szCs w:val="28"/>
                <w:lang w:val="en-US"/>
              </w:rPr>
              <w:t xml:space="preserve"> or say, </w:t>
            </w:r>
            <w:r w:rsidRPr="00DC3997">
              <w:rPr>
                <w:rFonts w:ascii="Times New Roman" w:eastAsia="Times New Roman" w:hAnsi="Times New Roman" w:cs="Times New Roman"/>
                <w:color w:val="000000"/>
                <w:sz w:val="28"/>
                <w:szCs w:val="28"/>
                <w:lang w:val="en-US"/>
              </w:rPr>
              <w:lastRenderedPageBreak/>
              <w:t>leadership skill as it matches with what I want to be and do in the future.</w:t>
            </w:r>
          </w:p>
        </w:tc>
      </w:tr>
      <w:tr w:rsidR="00DC3997" w:rsidRPr="00DC3997" w14:paraId="05E0CA6A" w14:textId="77777777" w:rsidTr="00DC3997">
        <w:trPr>
          <w:trHeight w:val="52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87854"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lastRenderedPageBreak/>
              <w:t>What possible situations in the coming months can you identify where you could work on developing these skills?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D1EE8"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Aayush Rajbhandari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795CE" w14:textId="77777777" w:rsidR="00DC3997" w:rsidRPr="00DC3997" w:rsidRDefault="00DC3997" w:rsidP="00DC3997">
            <w:pPr>
              <w:spacing w:before="240" w:after="240"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In the final month the pressure will be felt by most individuals as a lot of work has to be done and a lot of fixing as well.</w:t>
            </w:r>
          </w:p>
          <w:p w14:paraId="15DACC6A"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My secondary role of a plant will be really helpful for the whole team as I can find a good way of solving any issues and problems which will take pressure off the team. If I can develop my skill of a plant it will not only be helpful for the current project but as well as the future projects that I will be doing.</w:t>
            </w:r>
          </w:p>
        </w:tc>
      </w:tr>
      <w:tr w:rsidR="00DC3997" w:rsidRPr="00DC3997" w14:paraId="22B443E0" w14:textId="77777777" w:rsidTr="00DC3997">
        <w:trPr>
          <w:trHeight w:val="30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C1F810"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63016"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Aman Shrestha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FB7A0"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The purpose of our team is to create a well-functioning e-commerce website. As a part of the team, I'd like to contribute new and unique ideas for the website. As a result, I see myself improving these talents in order to provide a high-quality website.</w:t>
            </w:r>
          </w:p>
        </w:tc>
      </w:tr>
      <w:tr w:rsidR="00DC3997" w:rsidRPr="00DC3997" w14:paraId="5E502F69" w14:textId="77777777" w:rsidTr="00DC3997">
        <w:trPr>
          <w:trHeight w:val="31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9CBE8A"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6AFFE"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Pratiksha Manandhar</w:t>
            </w:r>
          </w:p>
          <w:p w14:paraId="22DA607E"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4849C"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Take time to evaluate the situation, consider all possible scenarios, and, if possible, request time to conduct additional research.</w:t>
            </w:r>
          </w:p>
        </w:tc>
      </w:tr>
      <w:tr w:rsidR="00DC3997" w:rsidRPr="00DC3997" w14:paraId="0BEB1515" w14:textId="77777777" w:rsidTr="00DC3997">
        <w:trPr>
          <w:trHeight w:val="2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37A7B6"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9BF6C"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Top Bahadur Rana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13E97"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In the coming few months, I would like to develop Plant skills and I am sure I will be able to be better at it due to the countless team meetings and productive and creative works that are to be done in our project.</w:t>
            </w:r>
          </w:p>
        </w:tc>
      </w:tr>
      <w:tr w:rsidR="00DC3997" w:rsidRPr="00DC3997" w14:paraId="072080A3" w14:textId="77777777" w:rsidTr="00DC3997">
        <w:trPr>
          <w:trHeight w:val="10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947229"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C7D30"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Sanjeev Lamsal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B82A9"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As the assignment is a hefty task, I am sure there will be a lot of scenarios where I may have to motivate my team and motivate myself in order to complete the project on deadline. So I am sure there will be plenty of chances in the coming months. And also to add that, Leadership skill is something that I want to keep developing till the last day of my life, not only for this project.</w:t>
            </w:r>
          </w:p>
        </w:tc>
      </w:tr>
      <w:tr w:rsidR="00DC3997" w:rsidRPr="00DC3997" w14:paraId="20845178" w14:textId="77777777" w:rsidTr="00DC3997">
        <w:trPr>
          <w:trHeight w:val="31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3AEA2" w14:textId="77777777" w:rsidR="00DC3997" w:rsidRPr="00DC3997" w:rsidRDefault="00DC3997" w:rsidP="00DC3997">
            <w:pPr>
              <w:spacing w:line="240" w:lineRule="auto"/>
              <w:rPr>
                <w:rFonts w:ascii="Times New Roman" w:eastAsia="Times New Roman" w:hAnsi="Times New Roman" w:cs="Times New Roman"/>
                <w:sz w:val="24"/>
                <w:szCs w:val="24"/>
                <w:lang w:val="en-US"/>
              </w:rPr>
            </w:pPr>
          </w:p>
          <w:p w14:paraId="137F1FEC"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Considering your team working, how do you think you could improve your effectiveness in group work and in contributing to the success of teams that you work 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85483"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Aayush Rajbhandari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EECC5" w14:textId="77777777" w:rsidR="00DC3997" w:rsidRPr="00DC3997" w:rsidRDefault="00DC3997" w:rsidP="00DC3997">
            <w:pPr>
              <w:spacing w:before="240" w:after="240"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My current team is already very efficient as the work that needs to be done is divided among the five members and they complete the tasks in time, they join the meetings in time and tell their individual ideas which makes work really easy.</w:t>
            </w:r>
          </w:p>
          <w:p w14:paraId="085E30D7"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The only thing that I can do to improve is work and fulfill my responsibilities as I have been doing since the start of the project.</w:t>
            </w:r>
          </w:p>
        </w:tc>
      </w:tr>
      <w:tr w:rsidR="00DC3997" w:rsidRPr="00DC3997" w14:paraId="117EE194" w14:textId="77777777" w:rsidTr="00DC3997">
        <w:trPr>
          <w:trHeight w:val="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362643"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69EA0" w14:textId="60C880CC"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Aman Shrestha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02224"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When it comes to working in a group, each member's skill and interests should be kept in mind before making a decision.  I'd like to enhance my communication skills with other teammates so that I can urge them to contribute more.</w:t>
            </w:r>
          </w:p>
          <w:p w14:paraId="238A7388"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r>
      <w:tr w:rsidR="00DC3997" w:rsidRPr="00DC3997" w14:paraId="085DB041" w14:textId="77777777" w:rsidTr="00DC3997">
        <w:trPr>
          <w:trHeight w:val="1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A0B4F2"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A7B02"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Pratiksha Manandhar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DE66D"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30"/>
                <w:szCs w:val="30"/>
                <w:lang w:val="en-US"/>
              </w:rPr>
              <w:t>Teamwork can be made easier by identifying difficulties, setting reasonable goals in the team, defining team members, encouraging friendships among group members, and cooperating. So, I would like to improve my communication skills with other team members.</w:t>
            </w:r>
          </w:p>
        </w:tc>
      </w:tr>
      <w:tr w:rsidR="00DC3997" w:rsidRPr="00DC3997" w14:paraId="037FF632" w14:textId="77777777" w:rsidTr="00DC3997">
        <w:trPr>
          <w:trHeight w:val="5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3F5A20"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12D0E"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Top Bahadur Rana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A4B19"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By sticking to our plans, increasing our capability in critical situations, and completing tasks to the best of our abilities. Also by identifying problems, setting smart goals and communicating with team members can make teamwork easier.</w:t>
            </w:r>
          </w:p>
        </w:tc>
      </w:tr>
      <w:tr w:rsidR="00DC3997" w:rsidRPr="00DC3997" w14:paraId="74E76B71" w14:textId="77777777" w:rsidTr="00DC3997">
        <w:trPr>
          <w:trHeight w:val="5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149628"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16D00"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Sanjeev Lamsal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F6522"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 xml:space="preserve">The one thing which really matters when you get yourself in a long project is keeping yourself motivated and dedicated. That is one of the hardest things to do. So even though I have really high dedicated team members in </w:t>
            </w:r>
            <w:r w:rsidRPr="00DC3997">
              <w:rPr>
                <w:rFonts w:ascii="Times New Roman" w:eastAsia="Times New Roman" w:hAnsi="Times New Roman" w:cs="Times New Roman"/>
                <w:color w:val="000000"/>
                <w:sz w:val="28"/>
                <w:szCs w:val="28"/>
                <w:lang w:val="en-US"/>
              </w:rPr>
              <w:lastRenderedPageBreak/>
              <w:t>my team, sharing new ideas and motivating each other might really help in improving effectiveness.</w:t>
            </w:r>
          </w:p>
        </w:tc>
      </w:tr>
      <w:tr w:rsidR="00DC3997" w:rsidRPr="00DC3997" w14:paraId="1BA09D46" w14:textId="77777777" w:rsidTr="00DC3997">
        <w:trPr>
          <w:trHeight w:val="253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1C0B0"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lastRenderedPageBreak/>
              <w:t>Are the results of this inventory consistent with how you worked in the Foundation Project in your small groups for discussions and presentations?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CD7"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Aayush Rajbhandari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15C84"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No, as we all know life isn't easy there are always many ups and downs in life. </w:t>
            </w:r>
          </w:p>
          <w:p w14:paraId="73D709D1" w14:textId="38704B3A" w:rsidR="00DC3997" w:rsidRPr="00DC3997" w:rsidRDefault="00EF67F2"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Similarly,</w:t>
            </w:r>
            <w:r w:rsidR="00DC3997" w:rsidRPr="00DC3997">
              <w:rPr>
                <w:rFonts w:ascii="Times New Roman" w:eastAsia="Times New Roman" w:hAnsi="Times New Roman" w:cs="Times New Roman"/>
                <w:color w:val="000000"/>
                <w:sz w:val="28"/>
                <w:szCs w:val="28"/>
                <w:lang w:val="en-US"/>
              </w:rPr>
              <w:t xml:space="preserve"> in the project there were many difficulties that we had to face. The result we expected wasn't exactly on par but I have no regrets as we have made it work somehow. </w:t>
            </w:r>
          </w:p>
        </w:tc>
      </w:tr>
      <w:tr w:rsidR="00DC3997" w:rsidRPr="00DC3997" w14:paraId="7AAF4419" w14:textId="77777777" w:rsidTr="00DC3997">
        <w:trPr>
          <w:trHeight w:val="163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BE5421"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E5DB0"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Aman Shrestha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D11C2"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Yes, the results of this inventory are consistent during group discussions and presentations since it has helped me recognize my strengths and how to use them to improve my work.</w:t>
            </w:r>
          </w:p>
        </w:tc>
      </w:tr>
      <w:tr w:rsidR="00DC3997" w:rsidRPr="00DC3997" w14:paraId="64B6FAD1" w14:textId="77777777" w:rsidTr="00DC3997">
        <w:trPr>
          <w:trHeight w:val="17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D46067"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329DB"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Pratiksha Manandhar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9999D" w14:textId="6669BF89" w:rsidR="00DC3997" w:rsidRPr="00DC3997" w:rsidRDefault="00EF67F2"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shd w:val="clear" w:color="auto" w:fill="FFFFFF"/>
                <w:lang w:val="en-US"/>
              </w:rPr>
              <w:t>Yes,</w:t>
            </w:r>
            <w:r w:rsidR="00DC3997" w:rsidRPr="00DC3997">
              <w:rPr>
                <w:rFonts w:ascii="Times New Roman" w:eastAsia="Times New Roman" w:hAnsi="Times New Roman" w:cs="Times New Roman"/>
                <w:color w:val="000000"/>
                <w:sz w:val="28"/>
                <w:szCs w:val="28"/>
                <w:shd w:val="clear" w:color="auto" w:fill="FFFFFF"/>
                <w:lang w:val="en-US"/>
              </w:rPr>
              <w:t xml:space="preserve"> it was consistent, as a team worker I </w:t>
            </w:r>
            <w:r w:rsidRPr="00DC3997">
              <w:rPr>
                <w:rFonts w:ascii="Times New Roman" w:eastAsia="Times New Roman" w:hAnsi="Times New Roman" w:cs="Times New Roman"/>
                <w:color w:val="000000"/>
                <w:sz w:val="28"/>
                <w:szCs w:val="28"/>
                <w:shd w:val="clear" w:color="auto" w:fill="FFFFFF"/>
                <w:lang w:val="en-US"/>
              </w:rPr>
              <w:t>cooperated with</w:t>
            </w:r>
            <w:r w:rsidR="00DC3997" w:rsidRPr="00DC3997">
              <w:rPr>
                <w:rFonts w:ascii="Times New Roman" w:eastAsia="Times New Roman" w:hAnsi="Times New Roman" w:cs="Times New Roman"/>
                <w:color w:val="000000"/>
                <w:sz w:val="28"/>
                <w:szCs w:val="28"/>
                <w:shd w:val="clear" w:color="auto" w:fill="FFFFFF"/>
                <w:lang w:val="en-US"/>
              </w:rPr>
              <w:t xml:space="preserve"> my team members on the tasks, uplifting one another's morals while also providing my members with knowledge that I researched.</w:t>
            </w:r>
          </w:p>
        </w:tc>
      </w:tr>
      <w:tr w:rsidR="00DC3997" w:rsidRPr="00DC3997" w14:paraId="5817B0ED" w14:textId="77777777" w:rsidTr="00DC3997">
        <w:trPr>
          <w:trHeight w:val="159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C11B83"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94688"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Top Bahadur Rana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3B65C"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Yes, the inventory's results are consistent. If any team member requires assistance or finds the task assigned to them difficult, I am always willing to assist them in finishing the task.</w:t>
            </w:r>
          </w:p>
        </w:tc>
      </w:tr>
      <w:tr w:rsidR="00DC3997" w:rsidRPr="00DC3997" w14:paraId="0763A4F6" w14:textId="77777777" w:rsidTr="00DC3997">
        <w:trPr>
          <w:trHeight w:val="16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EB5535"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09551"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Sanjeev Lamsal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D0DB5"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Of course, it was not consistent with how we had discussed earlier. We have to keep in mind that none of us have had working experience before so we can’t be good at something in the first try.</w:t>
            </w:r>
          </w:p>
        </w:tc>
      </w:tr>
      <w:tr w:rsidR="00DC3997" w:rsidRPr="00DC3997" w14:paraId="6E3B27A2" w14:textId="77777777" w:rsidTr="00DC3997">
        <w:trPr>
          <w:trHeight w:val="48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C1A6E"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How well do you want to contribute to group presentations?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EB61F"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Aayush Rajbhandari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D73AA"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I want to give my 100% for the group presentations as giving presentations has been taught to me since childhood. My school put emphasis on teaching students how to give presentations as public speaking is really necessary to express your project. </w:t>
            </w:r>
          </w:p>
        </w:tc>
      </w:tr>
      <w:tr w:rsidR="00DC3997" w:rsidRPr="00DC3997" w14:paraId="5F3DD6AF" w14:textId="77777777" w:rsidTr="00DC3997">
        <w:trPr>
          <w:trHeight w:val="37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6C5AC0"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25CFA"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Aman Shrestha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5CBF3" w14:textId="6B6BB006"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 xml:space="preserve">I recognize the value of collaborative </w:t>
            </w:r>
            <w:r w:rsidR="00EF67F2" w:rsidRPr="00DC3997">
              <w:rPr>
                <w:rFonts w:ascii="Times New Roman" w:eastAsia="Times New Roman" w:hAnsi="Times New Roman" w:cs="Times New Roman"/>
                <w:color w:val="000000"/>
                <w:sz w:val="28"/>
                <w:szCs w:val="28"/>
                <w:lang w:val="en-US"/>
              </w:rPr>
              <w:t>work;</w:t>
            </w:r>
            <w:r w:rsidRPr="00DC3997">
              <w:rPr>
                <w:rFonts w:ascii="Times New Roman" w:eastAsia="Times New Roman" w:hAnsi="Times New Roman" w:cs="Times New Roman"/>
                <w:color w:val="000000"/>
                <w:sz w:val="28"/>
                <w:szCs w:val="28"/>
                <w:lang w:val="en-US"/>
              </w:rPr>
              <w:t xml:space="preserve"> thus I want to participate fully in </w:t>
            </w:r>
            <w:r w:rsidRPr="00DC3997">
              <w:rPr>
                <w:rFonts w:ascii="Times New Roman" w:eastAsia="Times New Roman" w:hAnsi="Times New Roman" w:cs="Times New Roman"/>
                <w:color w:val="000000"/>
                <w:sz w:val="28"/>
                <w:szCs w:val="28"/>
                <w:lang w:val="en-US"/>
              </w:rPr>
              <w:lastRenderedPageBreak/>
              <w:t>group presentations or discussion that needs my participation.</w:t>
            </w:r>
          </w:p>
        </w:tc>
      </w:tr>
      <w:tr w:rsidR="00DC3997" w:rsidRPr="00DC3997" w14:paraId="2372527A" w14:textId="77777777" w:rsidTr="00DC3997">
        <w:trPr>
          <w:trHeight w:val="1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61D443"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8E9E7"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Pratiksha Manandhar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21B68"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I'd like to dedicate all of my efforts and ideas to my group presentations. I am excited to learn, contribute, and research on topics where I am lacking, as well as complete the responsibilities that have been allocated to me.</w:t>
            </w:r>
          </w:p>
        </w:tc>
      </w:tr>
      <w:tr w:rsidR="00DC3997" w:rsidRPr="00DC3997" w14:paraId="6FB0181B" w14:textId="77777777" w:rsidTr="00DC3997">
        <w:trPr>
          <w:trHeight w:val="28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D2E929"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7B7BC"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Top Bahadur Rana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0B297"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In order to participate successfully in the group presentations, I will follow the duties indicated by the Belbin analysis as well as my work. I will also contribute my best efforts to completing the tasks.</w:t>
            </w:r>
          </w:p>
        </w:tc>
      </w:tr>
      <w:tr w:rsidR="00DC3997" w:rsidRPr="00DC3997" w14:paraId="50255FCF" w14:textId="77777777" w:rsidTr="00DC3997">
        <w:trPr>
          <w:trHeight w:val="2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99A810" w14:textId="77777777" w:rsidR="00DC3997" w:rsidRPr="00DC3997" w:rsidRDefault="00DC3997" w:rsidP="00DC3997">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14927"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Sanjeev Lamsal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020C2" w14:textId="77777777" w:rsidR="00DC3997" w:rsidRPr="00DC3997" w:rsidRDefault="00DC3997" w:rsidP="00DC3997">
            <w:pPr>
              <w:spacing w:line="240" w:lineRule="auto"/>
              <w:jc w:val="both"/>
              <w:rPr>
                <w:rFonts w:ascii="Times New Roman" w:eastAsia="Times New Roman" w:hAnsi="Times New Roman" w:cs="Times New Roman"/>
                <w:sz w:val="24"/>
                <w:szCs w:val="24"/>
                <w:lang w:val="en-US"/>
              </w:rPr>
            </w:pPr>
            <w:r w:rsidRPr="00DC3997">
              <w:rPr>
                <w:rFonts w:ascii="Times New Roman" w:eastAsia="Times New Roman" w:hAnsi="Times New Roman" w:cs="Times New Roman"/>
                <w:color w:val="000000"/>
                <w:sz w:val="28"/>
                <w:szCs w:val="28"/>
                <w:lang w:val="en-US"/>
              </w:rPr>
              <w:t>As a leader of the group, I want to leave no stone unturned when giving our presentation. Especially since every team member's marks depend on each other’s performance. So rather than only focusing on myself, I want to bring our A- game as a team.</w:t>
            </w:r>
          </w:p>
        </w:tc>
      </w:tr>
    </w:tbl>
    <w:p w14:paraId="7A862398" w14:textId="77777777" w:rsidR="00EF67F2" w:rsidRDefault="00DC3997">
      <w:pPr>
        <w:spacing w:before="240" w:after="200"/>
        <w:rPr>
          <w:rFonts w:ascii="Times New Roman" w:eastAsia="Times New Roman" w:hAnsi="Times New Roman" w:cs="Times New Roman"/>
          <w:b/>
          <w:bCs/>
          <w:sz w:val="24"/>
          <w:szCs w:val="24"/>
          <w:lang w:val="en-US"/>
        </w:rPr>
      </w:pPr>
      <w:r w:rsidRPr="00DC3997">
        <w:rPr>
          <w:rFonts w:ascii="Times New Roman" w:eastAsia="Times New Roman" w:hAnsi="Times New Roman" w:cs="Times New Roman"/>
          <w:sz w:val="24"/>
          <w:szCs w:val="24"/>
          <w:lang w:val="en-US"/>
        </w:rPr>
        <w:br/>
      </w:r>
      <w:r w:rsidRPr="00DC3997">
        <w:rPr>
          <w:rFonts w:ascii="Times New Roman" w:eastAsia="Times New Roman" w:hAnsi="Times New Roman" w:cs="Times New Roman"/>
          <w:sz w:val="24"/>
          <w:szCs w:val="24"/>
          <w:lang w:val="en-US"/>
        </w:rPr>
        <w:br/>
      </w:r>
      <w:r w:rsidRPr="00DC3997">
        <w:rPr>
          <w:rFonts w:ascii="Times New Roman" w:eastAsia="Times New Roman" w:hAnsi="Times New Roman" w:cs="Times New Roman"/>
          <w:sz w:val="24"/>
          <w:szCs w:val="24"/>
          <w:lang w:val="en-US"/>
        </w:rPr>
        <w:br/>
      </w:r>
      <w:r w:rsidRPr="00DC3997">
        <w:rPr>
          <w:rFonts w:ascii="Times New Roman" w:eastAsia="Times New Roman" w:hAnsi="Times New Roman" w:cs="Times New Roman"/>
          <w:sz w:val="24"/>
          <w:szCs w:val="24"/>
          <w:lang w:val="en-US"/>
        </w:rPr>
        <w:br/>
      </w:r>
      <w:r w:rsidRPr="00DC3997">
        <w:rPr>
          <w:rFonts w:ascii="Times New Roman" w:eastAsia="Times New Roman" w:hAnsi="Times New Roman" w:cs="Times New Roman"/>
          <w:sz w:val="24"/>
          <w:szCs w:val="24"/>
          <w:lang w:val="en-US"/>
        </w:rPr>
        <w:br/>
      </w:r>
      <w:r w:rsidRPr="00DC3997">
        <w:rPr>
          <w:rFonts w:ascii="Times New Roman" w:eastAsia="Times New Roman" w:hAnsi="Times New Roman" w:cs="Times New Roman"/>
          <w:sz w:val="24"/>
          <w:szCs w:val="24"/>
          <w:lang w:val="en-US"/>
        </w:rPr>
        <w:br/>
      </w:r>
      <w:r w:rsidR="00EF67F2">
        <w:rPr>
          <w:rFonts w:ascii="Times New Roman" w:eastAsia="Times New Roman" w:hAnsi="Times New Roman" w:cs="Times New Roman"/>
          <w:b/>
          <w:bCs/>
          <w:sz w:val="24"/>
          <w:szCs w:val="24"/>
          <w:lang w:val="en-US"/>
        </w:rPr>
        <w:t>Individual Belbin</w:t>
      </w:r>
    </w:p>
    <w:p w14:paraId="1AD7F31A" w14:textId="18FF8D8B" w:rsidR="00EF67F2" w:rsidRDefault="0095485B" w:rsidP="00EF67F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Sanjeev Lamsal</w:t>
      </w:r>
    </w:p>
    <w:tbl>
      <w:tblPr>
        <w:tblW w:w="9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21"/>
        <w:gridCol w:w="1383"/>
        <w:gridCol w:w="4877"/>
      </w:tblGrid>
      <w:tr w:rsidR="00EF67F2" w14:paraId="0EBBF31E" w14:textId="77777777" w:rsidTr="00941C26">
        <w:trPr>
          <w:trHeight w:val="270"/>
        </w:trPr>
        <w:tc>
          <w:tcPr>
            <w:tcW w:w="3421" w:type="dxa"/>
          </w:tcPr>
          <w:p w14:paraId="6995E623" w14:textId="77777777" w:rsidR="00EF67F2" w:rsidRDefault="00EF67F2" w:rsidP="00941C26">
            <w:pPr>
              <w:jc w:val="both"/>
              <w:rPr>
                <w:rFonts w:ascii="Times New Roman" w:eastAsia="Times New Roman" w:hAnsi="Times New Roman" w:cs="Times New Roman"/>
                <w:sz w:val="28"/>
                <w:szCs w:val="28"/>
              </w:rPr>
            </w:pPr>
          </w:p>
          <w:p w14:paraId="36AAC7AC" w14:textId="77777777" w:rsidR="00EF67F2" w:rsidRDefault="00EF67F2" w:rsidP="00941C26">
            <w:pPr>
              <w:jc w:val="both"/>
              <w:rPr>
                <w:rFonts w:ascii="Times New Roman" w:eastAsia="Times New Roman" w:hAnsi="Times New Roman" w:cs="Times New Roman"/>
                <w:sz w:val="28"/>
                <w:szCs w:val="28"/>
              </w:rPr>
            </w:pPr>
          </w:p>
          <w:p w14:paraId="50BAEE18" w14:textId="510E21BB" w:rsidR="00EF67F2" w:rsidRDefault="00EF67F2" w:rsidP="00941C2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2E4CFC0A" w14:textId="77777777" w:rsidR="00EF67F2" w:rsidRDefault="00EF67F2" w:rsidP="00941C26">
            <w:pPr>
              <w:jc w:val="both"/>
              <w:rPr>
                <w:rFonts w:ascii="Times New Roman" w:eastAsia="Times New Roman" w:hAnsi="Times New Roman" w:cs="Times New Roman"/>
                <w:sz w:val="28"/>
                <w:szCs w:val="28"/>
              </w:rPr>
            </w:pPr>
          </w:p>
        </w:tc>
        <w:tc>
          <w:tcPr>
            <w:tcW w:w="4877" w:type="dxa"/>
          </w:tcPr>
          <w:p w14:paraId="451D43B9" w14:textId="48AC9AAF" w:rsidR="00EF67F2" w:rsidRDefault="0095485B" w:rsidP="00941C26">
            <w:pPr>
              <w:jc w:val="both"/>
              <w:rPr>
                <w:rFonts w:ascii="Times New Roman" w:eastAsia="Times New Roman" w:hAnsi="Times New Roman" w:cs="Times New Roman"/>
                <w:sz w:val="28"/>
                <w:szCs w:val="28"/>
              </w:rPr>
            </w:pPr>
            <w:r w:rsidRPr="00DC3997">
              <w:rPr>
                <w:rFonts w:ascii="Times New Roman" w:eastAsia="Times New Roman" w:hAnsi="Times New Roman" w:cs="Times New Roman"/>
                <w:color w:val="000000"/>
                <w:sz w:val="28"/>
                <w:szCs w:val="28"/>
                <w:lang w:val="en-US"/>
              </w:rPr>
              <w:t>Yes, in the sense that I have been helping the team with Content Writing and Database and No, in the sense that I have been of very little help in Programming. </w:t>
            </w:r>
          </w:p>
        </w:tc>
      </w:tr>
      <w:tr w:rsidR="00EF67F2" w14:paraId="59B211CB" w14:textId="77777777" w:rsidTr="00941C26">
        <w:trPr>
          <w:trHeight w:val="270"/>
        </w:trPr>
        <w:tc>
          <w:tcPr>
            <w:tcW w:w="3421" w:type="dxa"/>
          </w:tcPr>
          <w:p w14:paraId="5B6A7062" w14:textId="77777777" w:rsidR="00EF67F2" w:rsidRDefault="00EF67F2" w:rsidP="00941C2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Are there roles identified by Belbin that you might like to </w:t>
            </w:r>
            <w:r>
              <w:rPr>
                <w:rFonts w:ascii="Times New Roman" w:eastAsia="Times New Roman" w:hAnsi="Times New Roman" w:cs="Times New Roman"/>
                <w:sz w:val="28"/>
                <w:szCs w:val="28"/>
              </w:rPr>
              <w:lastRenderedPageBreak/>
              <w:t>develop in yourself more? Which ones and why?</w:t>
            </w:r>
          </w:p>
        </w:tc>
        <w:tc>
          <w:tcPr>
            <w:tcW w:w="1383" w:type="dxa"/>
          </w:tcPr>
          <w:p w14:paraId="1D663912" w14:textId="77777777" w:rsidR="00EF67F2" w:rsidRDefault="00EF67F2" w:rsidP="00941C26">
            <w:pPr>
              <w:jc w:val="both"/>
              <w:rPr>
                <w:rFonts w:ascii="Times New Roman" w:eastAsia="Times New Roman" w:hAnsi="Times New Roman" w:cs="Times New Roman"/>
                <w:sz w:val="28"/>
                <w:szCs w:val="28"/>
              </w:rPr>
            </w:pPr>
          </w:p>
        </w:tc>
        <w:tc>
          <w:tcPr>
            <w:tcW w:w="4877" w:type="dxa"/>
          </w:tcPr>
          <w:p w14:paraId="4C6F0225" w14:textId="42530C7B" w:rsidR="00EF67F2" w:rsidRDefault="0095485B" w:rsidP="00941C26">
            <w:pPr>
              <w:jc w:val="both"/>
              <w:rPr>
                <w:rFonts w:ascii="Times New Roman" w:eastAsia="Times New Roman" w:hAnsi="Times New Roman" w:cs="Times New Roman"/>
                <w:sz w:val="28"/>
                <w:szCs w:val="28"/>
              </w:rPr>
            </w:pPr>
            <w:r w:rsidRPr="00DC3997">
              <w:rPr>
                <w:rFonts w:ascii="Times New Roman" w:eastAsia="Times New Roman" w:hAnsi="Times New Roman" w:cs="Times New Roman"/>
                <w:color w:val="000000"/>
                <w:sz w:val="28"/>
                <w:szCs w:val="28"/>
                <w:lang w:val="en-US"/>
              </w:rPr>
              <w:t xml:space="preserve">The one skill that I would really like to develop more is my coordinating or say, leadership skill as it matches with what I </w:t>
            </w:r>
            <w:r w:rsidRPr="00DC3997">
              <w:rPr>
                <w:rFonts w:ascii="Times New Roman" w:eastAsia="Times New Roman" w:hAnsi="Times New Roman" w:cs="Times New Roman"/>
                <w:color w:val="000000"/>
                <w:sz w:val="28"/>
                <w:szCs w:val="28"/>
                <w:lang w:val="en-US"/>
              </w:rPr>
              <w:lastRenderedPageBreak/>
              <w:t>want to be and do in the future.</w:t>
            </w:r>
            <w:r w:rsidR="00EF67F2">
              <w:rPr>
                <w:rFonts w:ascii="Times New Roman" w:eastAsia="Times New Roman" w:hAnsi="Times New Roman" w:cs="Times New Roman"/>
                <w:sz w:val="28"/>
                <w:szCs w:val="28"/>
              </w:rPr>
              <w:t xml:space="preserve">The role of implementer is to </w:t>
            </w:r>
            <w:r w:rsidR="00EF67F2" w:rsidRPr="007704F3">
              <w:rPr>
                <w:rFonts w:ascii="Times New Roman" w:eastAsia="Times New Roman" w:hAnsi="Times New Roman" w:cs="Times New Roman"/>
                <w:sz w:val="28"/>
                <w:szCs w:val="28"/>
              </w:rPr>
              <w:t>plan a workable strategy and carry it out as efficiently as possible</w:t>
            </w:r>
            <w:r w:rsidR="00EF67F2">
              <w:rPr>
                <w:rFonts w:ascii="Times New Roman" w:eastAsia="Times New Roman" w:hAnsi="Times New Roman" w:cs="Times New Roman"/>
                <w:sz w:val="28"/>
                <w:szCs w:val="28"/>
              </w:rPr>
              <w:t>. It would ease the team as the whole team would know what work they have to do and they can bring their A game to the project.</w:t>
            </w:r>
          </w:p>
        </w:tc>
      </w:tr>
      <w:tr w:rsidR="00EF67F2" w14:paraId="5944BF80" w14:textId="77777777" w:rsidTr="00941C26">
        <w:trPr>
          <w:trHeight w:val="521"/>
        </w:trPr>
        <w:tc>
          <w:tcPr>
            <w:tcW w:w="3421" w:type="dxa"/>
          </w:tcPr>
          <w:p w14:paraId="1F61761C" w14:textId="77777777" w:rsidR="00EF67F2" w:rsidRDefault="00EF67F2" w:rsidP="00941C2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What possible situations in the coming months can you identify where you could work on developing these skills?</w:t>
            </w:r>
          </w:p>
        </w:tc>
        <w:tc>
          <w:tcPr>
            <w:tcW w:w="1383" w:type="dxa"/>
          </w:tcPr>
          <w:p w14:paraId="78FCD015" w14:textId="77777777" w:rsidR="00EF67F2" w:rsidRDefault="00EF67F2" w:rsidP="00941C26">
            <w:pPr>
              <w:jc w:val="both"/>
              <w:rPr>
                <w:rFonts w:ascii="Times New Roman" w:eastAsia="Times New Roman" w:hAnsi="Times New Roman" w:cs="Times New Roman"/>
                <w:sz w:val="28"/>
                <w:szCs w:val="28"/>
              </w:rPr>
            </w:pPr>
          </w:p>
        </w:tc>
        <w:tc>
          <w:tcPr>
            <w:tcW w:w="4877" w:type="dxa"/>
          </w:tcPr>
          <w:p w14:paraId="293E6210" w14:textId="214A258A" w:rsidR="00EF67F2" w:rsidRDefault="0095485B" w:rsidP="00941C26">
            <w:pPr>
              <w:jc w:val="both"/>
              <w:rPr>
                <w:rFonts w:ascii="Times New Roman" w:eastAsia="Times New Roman" w:hAnsi="Times New Roman" w:cs="Times New Roman"/>
                <w:sz w:val="28"/>
                <w:szCs w:val="28"/>
              </w:rPr>
            </w:pPr>
            <w:r w:rsidRPr="00DC3997">
              <w:rPr>
                <w:rFonts w:ascii="Times New Roman" w:eastAsia="Times New Roman" w:hAnsi="Times New Roman" w:cs="Times New Roman"/>
                <w:color w:val="000000"/>
                <w:sz w:val="28"/>
                <w:szCs w:val="28"/>
                <w:lang w:val="en-US"/>
              </w:rPr>
              <w:t>As the assignment is a hefty task, I am sure there will be a lot of scenarios where I may have to motivate my team and motivate myself in order to complete the project on deadline. So I am sure there will be plenty of chances in the coming months. And also to add that, Leadership skill is something that I want to keep developing till the last day of my life, not only for this project.</w:t>
            </w:r>
          </w:p>
        </w:tc>
      </w:tr>
      <w:tr w:rsidR="00EF67F2" w14:paraId="3508E243" w14:textId="77777777" w:rsidTr="00941C26">
        <w:trPr>
          <w:trHeight w:val="315"/>
        </w:trPr>
        <w:tc>
          <w:tcPr>
            <w:tcW w:w="3421" w:type="dxa"/>
          </w:tcPr>
          <w:p w14:paraId="3D737A7A" w14:textId="77777777" w:rsidR="00EF67F2" w:rsidRDefault="00EF67F2" w:rsidP="00941C2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122E6028" w14:textId="77777777" w:rsidR="00EF67F2" w:rsidRDefault="00EF67F2" w:rsidP="00941C26">
            <w:pPr>
              <w:jc w:val="both"/>
              <w:rPr>
                <w:rFonts w:ascii="Times New Roman" w:eastAsia="Times New Roman" w:hAnsi="Times New Roman" w:cs="Times New Roman"/>
                <w:sz w:val="28"/>
                <w:szCs w:val="28"/>
              </w:rPr>
            </w:pPr>
          </w:p>
        </w:tc>
        <w:tc>
          <w:tcPr>
            <w:tcW w:w="4877" w:type="dxa"/>
          </w:tcPr>
          <w:p w14:paraId="5C369542" w14:textId="1FD8AC8A" w:rsidR="00EF67F2" w:rsidRDefault="0095485B" w:rsidP="00941C26">
            <w:pPr>
              <w:jc w:val="both"/>
              <w:rPr>
                <w:rFonts w:ascii="Times New Roman" w:eastAsia="Times New Roman" w:hAnsi="Times New Roman" w:cs="Times New Roman"/>
                <w:sz w:val="28"/>
                <w:szCs w:val="28"/>
              </w:rPr>
            </w:pPr>
            <w:r w:rsidRPr="00DC3997">
              <w:rPr>
                <w:rFonts w:ascii="Times New Roman" w:eastAsia="Times New Roman" w:hAnsi="Times New Roman" w:cs="Times New Roman"/>
                <w:color w:val="000000"/>
                <w:sz w:val="28"/>
                <w:szCs w:val="28"/>
                <w:lang w:val="en-US"/>
              </w:rPr>
              <w:t>The one thing which really matters when you get yourself in a long project is keeping yourself motivated and dedicated. That is one of the hardest things to do. So even though I have really high dedicated team members in my team, sharing new ideas and motivating each other might really help in improving effectiveness.</w:t>
            </w:r>
          </w:p>
        </w:tc>
      </w:tr>
      <w:tr w:rsidR="0095485B" w14:paraId="7B0A21C2" w14:textId="77777777" w:rsidTr="00941C26">
        <w:trPr>
          <w:trHeight w:val="350"/>
        </w:trPr>
        <w:tc>
          <w:tcPr>
            <w:tcW w:w="3421" w:type="dxa"/>
          </w:tcPr>
          <w:p w14:paraId="30DD03A6" w14:textId="77777777" w:rsidR="0095485B" w:rsidRDefault="0095485B" w:rsidP="0095485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29E1D2F2" w14:textId="77777777" w:rsidR="0095485B" w:rsidRDefault="0095485B" w:rsidP="0095485B">
            <w:pPr>
              <w:jc w:val="both"/>
              <w:rPr>
                <w:rFonts w:ascii="Times New Roman" w:eastAsia="Times New Roman" w:hAnsi="Times New Roman" w:cs="Times New Roman"/>
                <w:sz w:val="28"/>
                <w:szCs w:val="28"/>
              </w:rPr>
            </w:pPr>
          </w:p>
        </w:tc>
        <w:tc>
          <w:tcPr>
            <w:tcW w:w="4877" w:type="dxa"/>
          </w:tcPr>
          <w:p w14:paraId="7FA1BE30" w14:textId="5BFC1977" w:rsidR="0095485B" w:rsidRDefault="0095485B" w:rsidP="0095485B">
            <w:pPr>
              <w:jc w:val="both"/>
              <w:rPr>
                <w:rFonts w:ascii="Times New Roman" w:eastAsia="Times New Roman" w:hAnsi="Times New Roman" w:cs="Times New Roman"/>
                <w:sz w:val="28"/>
                <w:szCs w:val="28"/>
              </w:rPr>
            </w:pPr>
            <w:r w:rsidRPr="00DC3997">
              <w:rPr>
                <w:rFonts w:ascii="Times New Roman" w:eastAsia="Times New Roman" w:hAnsi="Times New Roman" w:cs="Times New Roman"/>
                <w:color w:val="000000"/>
                <w:sz w:val="28"/>
                <w:szCs w:val="28"/>
                <w:lang w:val="en-US"/>
              </w:rPr>
              <w:t>Of course, it was not consistent with how we had discussed earlier. We have to keep in mind that none of us have had working experience before so we can’t be good at something in the first try.</w:t>
            </w:r>
          </w:p>
        </w:tc>
      </w:tr>
      <w:tr w:rsidR="0095485B" w14:paraId="38ABCA16" w14:textId="77777777" w:rsidTr="00941C26">
        <w:trPr>
          <w:trHeight w:val="485"/>
        </w:trPr>
        <w:tc>
          <w:tcPr>
            <w:tcW w:w="3421" w:type="dxa"/>
          </w:tcPr>
          <w:p w14:paraId="4EBE0616" w14:textId="77777777" w:rsidR="0095485B" w:rsidRDefault="0095485B" w:rsidP="0095485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How well do you want to contribute to group presentations?</w:t>
            </w:r>
          </w:p>
        </w:tc>
        <w:tc>
          <w:tcPr>
            <w:tcW w:w="1383" w:type="dxa"/>
          </w:tcPr>
          <w:p w14:paraId="6AFC6882" w14:textId="77777777" w:rsidR="0095485B" w:rsidRDefault="0095485B" w:rsidP="0095485B">
            <w:pPr>
              <w:jc w:val="both"/>
              <w:rPr>
                <w:rFonts w:ascii="Times New Roman" w:eastAsia="Times New Roman" w:hAnsi="Times New Roman" w:cs="Times New Roman"/>
                <w:sz w:val="28"/>
                <w:szCs w:val="28"/>
              </w:rPr>
            </w:pPr>
          </w:p>
        </w:tc>
        <w:tc>
          <w:tcPr>
            <w:tcW w:w="4877" w:type="dxa"/>
          </w:tcPr>
          <w:p w14:paraId="7042405B" w14:textId="76E0EE4B" w:rsidR="0095485B" w:rsidRDefault="0095485B" w:rsidP="0095485B">
            <w:pPr>
              <w:jc w:val="both"/>
              <w:rPr>
                <w:rFonts w:ascii="Times New Roman" w:eastAsia="Times New Roman" w:hAnsi="Times New Roman" w:cs="Times New Roman"/>
                <w:sz w:val="28"/>
                <w:szCs w:val="28"/>
              </w:rPr>
            </w:pPr>
            <w:r w:rsidRPr="00DC3997">
              <w:rPr>
                <w:rFonts w:ascii="Times New Roman" w:eastAsia="Times New Roman" w:hAnsi="Times New Roman" w:cs="Times New Roman"/>
                <w:color w:val="000000"/>
                <w:sz w:val="28"/>
                <w:szCs w:val="28"/>
                <w:lang w:val="en-US"/>
              </w:rPr>
              <w:t xml:space="preserve">As a leader of the group, I want to leave no stone unturned when giving our presentation. Especially since every team member's marks depend on each other’s performance. So rather than only focusing </w:t>
            </w:r>
            <w:r w:rsidRPr="00DC3997">
              <w:rPr>
                <w:rFonts w:ascii="Times New Roman" w:eastAsia="Times New Roman" w:hAnsi="Times New Roman" w:cs="Times New Roman"/>
                <w:color w:val="000000"/>
                <w:sz w:val="28"/>
                <w:szCs w:val="28"/>
                <w:lang w:val="en-US"/>
              </w:rPr>
              <w:lastRenderedPageBreak/>
              <w:t>on myself, I want to bring our A- game as a team.</w:t>
            </w:r>
          </w:p>
        </w:tc>
      </w:tr>
    </w:tbl>
    <w:p w14:paraId="31747E8B" w14:textId="77777777" w:rsidR="00EF67F2" w:rsidRDefault="00EF67F2" w:rsidP="00EF67F2">
      <w:pPr>
        <w:jc w:val="both"/>
        <w:rPr>
          <w:rFonts w:ascii="Times New Roman" w:eastAsia="Times New Roman" w:hAnsi="Times New Roman" w:cs="Times New Roman"/>
        </w:rPr>
      </w:pPr>
    </w:p>
    <w:p w14:paraId="119D0A69" w14:textId="4BCFB601" w:rsidR="00DC3997" w:rsidRPr="00DC3997" w:rsidRDefault="00DC3997">
      <w:pPr>
        <w:spacing w:before="240" w:after="200"/>
        <w:rPr>
          <w:b/>
          <w:bCs/>
        </w:rPr>
      </w:pPr>
      <w:r w:rsidRPr="00DC3997">
        <w:rPr>
          <w:rFonts w:ascii="Times New Roman" w:eastAsia="Times New Roman" w:hAnsi="Times New Roman" w:cs="Times New Roman"/>
          <w:sz w:val="24"/>
          <w:szCs w:val="24"/>
          <w:lang w:val="en-US"/>
        </w:rPr>
        <w:br/>
      </w:r>
      <w:r w:rsidRPr="00DC3997">
        <w:rPr>
          <w:rFonts w:ascii="Times New Roman" w:eastAsia="Times New Roman" w:hAnsi="Times New Roman" w:cs="Times New Roman"/>
          <w:sz w:val="24"/>
          <w:szCs w:val="24"/>
          <w:lang w:val="en-US"/>
        </w:rPr>
        <w:br/>
      </w:r>
      <w:r w:rsidRPr="00DC3997">
        <w:rPr>
          <w:rFonts w:ascii="Times New Roman" w:eastAsia="Times New Roman" w:hAnsi="Times New Roman" w:cs="Times New Roman"/>
          <w:sz w:val="24"/>
          <w:szCs w:val="24"/>
          <w:lang w:val="en-US"/>
        </w:rPr>
        <w:br/>
      </w:r>
    </w:p>
    <w:p w14:paraId="3B8F9FBF" w14:textId="0FF040F3" w:rsidR="00FF7EEF" w:rsidRDefault="00FF7EEF">
      <w:pPr>
        <w:spacing w:before="240" w:after="200"/>
      </w:pPr>
    </w:p>
    <w:p w14:paraId="0EF86699" w14:textId="6A84B786" w:rsidR="00FF7EEF" w:rsidRDefault="00FF7EEF">
      <w:pPr>
        <w:spacing w:before="240" w:after="200"/>
      </w:pPr>
    </w:p>
    <w:p w14:paraId="00817583" w14:textId="0185D04D" w:rsidR="00FF7EEF" w:rsidRDefault="00FF7EEF">
      <w:pPr>
        <w:spacing w:before="240" w:after="200"/>
      </w:pPr>
    </w:p>
    <w:p w14:paraId="0594C5D0" w14:textId="37755F24" w:rsidR="00FF7EEF" w:rsidRDefault="00FF7EEF">
      <w:pPr>
        <w:spacing w:before="240" w:after="200"/>
      </w:pPr>
    </w:p>
    <w:p w14:paraId="2CCFB77A" w14:textId="37BE840F" w:rsidR="00FF7EEF" w:rsidRDefault="00FF7EEF">
      <w:pPr>
        <w:spacing w:before="240" w:after="200"/>
      </w:pPr>
    </w:p>
    <w:p w14:paraId="22DD0AE5" w14:textId="14F7A5B2" w:rsidR="00FF7EEF" w:rsidRDefault="00FF7EEF">
      <w:pPr>
        <w:spacing w:before="240" w:after="200"/>
      </w:pPr>
    </w:p>
    <w:p w14:paraId="7B9C6179" w14:textId="3954478F" w:rsidR="00FF7EEF" w:rsidRDefault="00FF7EEF">
      <w:pPr>
        <w:spacing w:before="240" w:after="200"/>
      </w:pPr>
    </w:p>
    <w:p w14:paraId="714A024D" w14:textId="3F473D82" w:rsidR="00FF7EEF" w:rsidRDefault="00FF7EEF">
      <w:pPr>
        <w:spacing w:before="240" w:after="200"/>
      </w:pPr>
    </w:p>
    <w:p w14:paraId="2B0F6FAE" w14:textId="0A3C3CAF" w:rsidR="00FF7EEF" w:rsidRDefault="00FF7EEF">
      <w:pPr>
        <w:spacing w:before="240" w:after="200"/>
      </w:pPr>
    </w:p>
    <w:p w14:paraId="43F0AA37" w14:textId="02BED301" w:rsidR="00FF7EEF" w:rsidRDefault="00FF7EEF">
      <w:pPr>
        <w:spacing w:before="240" w:after="200"/>
      </w:pPr>
    </w:p>
    <w:p w14:paraId="6DB18ABA" w14:textId="4F23F8B5" w:rsidR="00FF7EEF" w:rsidRDefault="00FF7EEF">
      <w:pPr>
        <w:spacing w:before="240" w:after="200"/>
      </w:pPr>
    </w:p>
    <w:p w14:paraId="32092154" w14:textId="23506ABC" w:rsidR="00FF7EEF" w:rsidRDefault="00FF7EEF">
      <w:pPr>
        <w:spacing w:before="240" w:after="200"/>
      </w:pPr>
    </w:p>
    <w:p w14:paraId="5F1B7241" w14:textId="3AFB1E27" w:rsidR="00FF7EEF" w:rsidRDefault="00FF7EEF">
      <w:pPr>
        <w:spacing w:before="240" w:after="200"/>
      </w:pPr>
    </w:p>
    <w:p w14:paraId="4EC07F48" w14:textId="49DFC113" w:rsidR="00FF7EEF" w:rsidRDefault="00FF7EEF">
      <w:pPr>
        <w:spacing w:before="240" w:after="200"/>
      </w:pPr>
    </w:p>
    <w:p w14:paraId="27FEE087" w14:textId="77F860B9" w:rsidR="00FF7EEF" w:rsidRDefault="00FF7EEF">
      <w:pPr>
        <w:spacing w:before="240" w:after="200"/>
      </w:pPr>
    </w:p>
    <w:p w14:paraId="0EA39691" w14:textId="34D3E7CF" w:rsidR="00FF7EEF" w:rsidRDefault="00FF7EEF">
      <w:pPr>
        <w:spacing w:before="240" w:after="200"/>
      </w:pPr>
    </w:p>
    <w:p w14:paraId="4070AD57" w14:textId="3DB6C4D6" w:rsidR="00FF7EEF" w:rsidRDefault="00FF7EEF">
      <w:pPr>
        <w:spacing w:before="240" w:after="200"/>
      </w:pPr>
    </w:p>
    <w:p w14:paraId="27AA249A" w14:textId="454B0023" w:rsidR="00FF7EEF" w:rsidRDefault="00FF7EEF">
      <w:pPr>
        <w:spacing w:before="240" w:after="200"/>
      </w:pPr>
    </w:p>
    <w:p w14:paraId="69511089" w14:textId="65F43F18" w:rsidR="00FF7EEF" w:rsidRDefault="00FF7EEF">
      <w:pPr>
        <w:spacing w:before="240" w:after="200"/>
      </w:pPr>
    </w:p>
    <w:p w14:paraId="66256810" w14:textId="441620AD" w:rsidR="00FF7EEF" w:rsidRDefault="00FF7EEF">
      <w:pPr>
        <w:spacing w:before="240" w:after="200"/>
      </w:pPr>
    </w:p>
    <w:p w14:paraId="1307555B" w14:textId="77777777" w:rsidR="00EF67F2" w:rsidRDefault="00EF67F2">
      <w:pPr>
        <w:spacing w:before="240" w:after="200"/>
      </w:pPr>
    </w:p>
    <w:p w14:paraId="0D19030B" w14:textId="3C729693" w:rsidR="00AD651C" w:rsidRDefault="00DC3997">
      <w:pPr>
        <w:spacing w:before="240" w:after="200"/>
        <w:rPr>
          <w:b/>
          <w:sz w:val="44"/>
          <w:szCs w:val="44"/>
        </w:rPr>
      </w:pPr>
      <w:r>
        <w:rPr>
          <w:b/>
          <w:sz w:val="26"/>
          <w:szCs w:val="26"/>
        </w:rPr>
        <w:lastRenderedPageBreak/>
        <w:t xml:space="preserve">1.2 Meetings and Minutes </w:t>
      </w:r>
    </w:p>
    <w:p w14:paraId="13967652" w14:textId="77777777" w:rsidR="00AD651C" w:rsidRDefault="00AD651C">
      <w:pPr>
        <w:rPr>
          <w:b/>
        </w:rPr>
      </w:pPr>
    </w:p>
    <w:tbl>
      <w:tblPr>
        <w:tblStyle w:val="a1"/>
        <w:tblW w:w="11160" w:type="dxa"/>
        <w:tblInd w:w="-50" w:type="dxa"/>
        <w:tblBorders>
          <w:top w:val="nil"/>
          <w:left w:val="nil"/>
          <w:bottom w:val="nil"/>
          <w:right w:val="nil"/>
          <w:insideH w:val="nil"/>
          <w:insideV w:val="nil"/>
        </w:tblBorders>
        <w:tblLayout w:type="fixed"/>
        <w:tblLook w:val="0600" w:firstRow="0" w:lastRow="0" w:firstColumn="0" w:lastColumn="0" w:noHBand="1" w:noVBand="1"/>
      </w:tblPr>
      <w:tblGrid>
        <w:gridCol w:w="930"/>
        <w:gridCol w:w="1320"/>
        <w:gridCol w:w="1110"/>
        <w:gridCol w:w="1320"/>
        <w:gridCol w:w="1500"/>
        <w:gridCol w:w="2160"/>
        <w:gridCol w:w="2820"/>
      </w:tblGrid>
      <w:tr w:rsidR="00AD651C" w14:paraId="5BEC9CC0" w14:textId="77777777">
        <w:trPr>
          <w:trHeight w:val="855"/>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5D98B" w14:textId="77777777" w:rsidR="00AD651C" w:rsidRDefault="00DC3997">
            <w:pPr>
              <w:spacing w:before="240"/>
              <w:jc w:val="center"/>
              <w:rPr>
                <w:b/>
              </w:rPr>
            </w:pPr>
            <w:r>
              <w:rPr>
                <w:b/>
              </w:rPr>
              <w:t>Week</w:t>
            </w:r>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B7745A" w14:textId="77777777" w:rsidR="00AD651C" w:rsidRDefault="00DC3997">
            <w:pPr>
              <w:spacing w:before="240"/>
              <w:jc w:val="center"/>
              <w:rPr>
                <w:b/>
              </w:rPr>
            </w:pPr>
            <w:r>
              <w:rPr>
                <w:b/>
              </w:rPr>
              <w:t>Date</w:t>
            </w:r>
          </w:p>
        </w:tc>
        <w:tc>
          <w:tcPr>
            <w:tcW w:w="1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F765C8" w14:textId="77777777" w:rsidR="00AD651C" w:rsidRDefault="00DC3997">
            <w:pPr>
              <w:spacing w:before="240"/>
              <w:jc w:val="center"/>
              <w:rPr>
                <w:b/>
              </w:rPr>
            </w:pPr>
            <w:r>
              <w:rPr>
                <w:b/>
              </w:rPr>
              <w:t>Place</w:t>
            </w:r>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086F44" w14:textId="77777777" w:rsidR="00AD651C" w:rsidRDefault="00DC3997">
            <w:pPr>
              <w:spacing w:before="240"/>
              <w:jc w:val="center"/>
              <w:rPr>
                <w:b/>
              </w:rPr>
            </w:pPr>
            <w:r>
              <w:rPr>
                <w:b/>
              </w:rPr>
              <w:t>Meeting Days</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A153BA" w14:textId="77777777" w:rsidR="00AD651C" w:rsidRDefault="00DC3997">
            <w:pPr>
              <w:spacing w:before="240"/>
              <w:jc w:val="center"/>
              <w:rPr>
                <w:b/>
              </w:rPr>
            </w:pPr>
            <w:r>
              <w:rPr>
                <w:b/>
              </w:rPr>
              <w:t>Meeting time</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5E01C" w14:textId="77777777" w:rsidR="00AD651C" w:rsidRDefault="00DC3997">
            <w:pPr>
              <w:spacing w:before="240"/>
              <w:jc w:val="center"/>
              <w:rPr>
                <w:b/>
              </w:rPr>
            </w:pPr>
            <w:r>
              <w:rPr>
                <w:b/>
              </w:rPr>
              <w:t>Meeting Agendas</w:t>
            </w:r>
          </w:p>
        </w:tc>
        <w:tc>
          <w:tcPr>
            <w:tcW w:w="28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436E55" w14:textId="77777777" w:rsidR="00AD651C" w:rsidRDefault="00DC3997">
            <w:pPr>
              <w:spacing w:before="240"/>
              <w:jc w:val="center"/>
              <w:rPr>
                <w:b/>
              </w:rPr>
            </w:pPr>
            <w:r>
              <w:rPr>
                <w:b/>
              </w:rPr>
              <w:t>Participants</w:t>
            </w:r>
          </w:p>
        </w:tc>
      </w:tr>
      <w:tr w:rsidR="00AD651C" w14:paraId="50F7C545" w14:textId="77777777">
        <w:trPr>
          <w:trHeight w:val="2375"/>
        </w:trPr>
        <w:tc>
          <w:tcPr>
            <w:tcW w:w="930"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4664D8" w14:textId="77777777" w:rsidR="00AD651C" w:rsidRDefault="00DC3997">
            <w:pPr>
              <w:spacing w:before="240"/>
              <w:rPr>
                <w:b/>
              </w:rPr>
            </w:pPr>
            <w:r>
              <w:rPr>
                <w:b/>
              </w:rPr>
              <w:t>Week 2</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6A9765F1" w14:textId="77777777" w:rsidR="00AD651C" w:rsidRDefault="00DC3997">
            <w:pPr>
              <w:spacing w:before="240"/>
              <w:jc w:val="center"/>
              <w:rPr>
                <w:b/>
              </w:rPr>
            </w:pPr>
            <w:r>
              <w:rPr>
                <w:b/>
              </w:rPr>
              <w:t>03/05/2021</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4D2EC696" w14:textId="77777777" w:rsidR="00AD651C" w:rsidRDefault="00DC3997">
            <w:pPr>
              <w:spacing w:before="240"/>
              <w:rPr>
                <w:b/>
              </w:rPr>
            </w:pPr>
            <w:r>
              <w:rPr>
                <w:b/>
              </w:rPr>
              <w:t xml:space="preserve"> </w:t>
            </w:r>
          </w:p>
          <w:p w14:paraId="168541E2" w14:textId="77777777" w:rsidR="00AD651C" w:rsidRDefault="00DC3997">
            <w:pPr>
              <w:spacing w:before="240"/>
              <w:rPr>
                <w:b/>
              </w:rPr>
            </w:pPr>
            <w:r>
              <w:rPr>
                <w:b/>
              </w:rPr>
              <w:t xml:space="preserve"> </w:t>
            </w:r>
          </w:p>
          <w:p w14:paraId="113D4954" w14:textId="77777777" w:rsidR="00AD651C" w:rsidRDefault="00DC3997">
            <w:pPr>
              <w:spacing w:before="240"/>
              <w:rPr>
                <w:b/>
              </w:rPr>
            </w:pPr>
            <w:r>
              <w:rPr>
                <w:b/>
              </w:rPr>
              <w:t>Google Meet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7732E744" w14:textId="77777777" w:rsidR="00AD651C" w:rsidRDefault="00DC3997">
            <w:pPr>
              <w:spacing w:before="240"/>
              <w:jc w:val="center"/>
              <w:rPr>
                <w:b/>
              </w:rPr>
            </w:pPr>
            <w:r>
              <w:rPr>
                <w:b/>
              </w:rPr>
              <w:t>Monday</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76DF0E0A" w14:textId="77777777" w:rsidR="00AD651C" w:rsidRDefault="00DC3997">
            <w:pPr>
              <w:spacing w:before="240"/>
              <w:jc w:val="center"/>
              <w:rPr>
                <w:b/>
              </w:rPr>
            </w:pPr>
            <w:r>
              <w:rPr>
                <w:b/>
              </w:rPr>
              <w:t>12:00 to 2:00</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662A9D07" w14:textId="77777777" w:rsidR="00AD651C" w:rsidRDefault="00DC3997">
            <w:pPr>
              <w:spacing w:before="240"/>
              <w:rPr>
                <w:b/>
              </w:rPr>
            </w:pPr>
            <w:r>
              <w:rPr>
                <w:b/>
              </w:rPr>
              <w:t xml:space="preserve"> Project Charter Completion.</w:t>
            </w:r>
          </w:p>
        </w:tc>
        <w:tc>
          <w:tcPr>
            <w:tcW w:w="2820"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0BD6F814" w14:textId="77777777" w:rsidR="00AD651C" w:rsidRDefault="00DC3997">
            <w:pPr>
              <w:spacing w:before="240"/>
              <w:jc w:val="center"/>
              <w:rPr>
                <w:b/>
              </w:rPr>
            </w:pPr>
            <w:r>
              <w:rPr>
                <w:b/>
              </w:rPr>
              <w:t>Aayush Lal Rajbhandari ,Aman Kumar Shrestha ,Pratiksha Manandhar ,Top Bahadur Rana ,Sanjeev Lamsal</w:t>
            </w:r>
          </w:p>
        </w:tc>
      </w:tr>
      <w:tr w:rsidR="00AD651C" w14:paraId="3079D4BF" w14:textId="77777777">
        <w:trPr>
          <w:trHeight w:val="2105"/>
        </w:trPr>
        <w:tc>
          <w:tcPr>
            <w:tcW w:w="93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57D623" w14:textId="77777777" w:rsidR="00AD651C" w:rsidRDefault="00AD651C">
            <w:pPr>
              <w:widowControl w:val="0"/>
              <w:pBdr>
                <w:top w:val="nil"/>
                <w:left w:val="nil"/>
                <w:bottom w:val="nil"/>
                <w:right w:val="nil"/>
                <w:between w:val="nil"/>
              </w:pBdr>
              <w:rPr>
                <w:b/>
              </w:rPr>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BED009" w14:textId="77777777" w:rsidR="00AD651C" w:rsidRDefault="00DC3997">
            <w:pPr>
              <w:spacing w:before="240"/>
              <w:jc w:val="center"/>
              <w:rPr>
                <w:b/>
              </w:rPr>
            </w:pPr>
            <w:r>
              <w:rPr>
                <w:b/>
              </w:rPr>
              <w:t>04/05/2021</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3FC283" w14:textId="77777777" w:rsidR="00AD651C" w:rsidRDefault="00DC3997">
            <w:pPr>
              <w:spacing w:before="240"/>
              <w:rPr>
                <w:b/>
              </w:rPr>
            </w:pPr>
            <w:r>
              <w:rPr>
                <w:b/>
              </w:rPr>
              <w:t>Google Meet</w:t>
            </w:r>
          </w:p>
          <w:p w14:paraId="1015DBE2" w14:textId="77777777" w:rsidR="00AD651C" w:rsidRDefault="00AD651C">
            <w:pPr>
              <w:spacing w:before="240"/>
              <w:rPr>
                <w:b/>
              </w:rPr>
            </w:pP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31A11ABC" w14:textId="77777777" w:rsidR="00AD651C" w:rsidRDefault="00DC3997">
            <w:pPr>
              <w:spacing w:before="240"/>
              <w:jc w:val="center"/>
              <w:rPr>
                <w:b/>
              </w:rPr>
            </w:pPr>
            <w:r>
              <w:rPr>
                <w:b/>
              </w:rPr>
              <w:t>Tuesday</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14:paraId="0C8B6987" w14:textId="77777777" w:rsidR="00AD651C" w:rsidRDefault="00DC3997">
            <w:pPr>
              <w:spacing w:before="240"/>
              <w:jc w:val="center"/>
              <w:rPr>
                <w:b/>
              </w:rPr>
            </w:pPr>
            <w:r>
              <w:rPr>
                <w:b/>
              </w:rPr>
              <w:t>11:37 to 1:23</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5C219B" w14:textId="77777777" w:rsidR="00AD651C" w:rsidRDefault="00DC3997">
            <w:pPr>
              <w:spacing w:before="240"/>
              <w:rPr>
                <w:b/>
              </w:rPr>
            </w:pPr>
            <w:r>
              <w:rPr>
                <w:b/>
              </w:rPr>
              <w:t>Discussed Team Contract.</w:t>
            </w:r>
          </w:p>
        </w:tc>
        <w:tc>
          <w:tcPr>
            <w:tcW w:w="2820" w:type="dxa"/>
            <w:vMerge/>
            <w:tcBorders>
              <w:top w:val="nil"/>
              <w:left w:val="nil"/>
              <w:bottom w:val="single" w:sz="8" w:space="0" w:color="000000"/>
              <w:right w:val="single" w:sz="8" w:space="0" w:color="000000"/>
            </w:tcBorders>
            <w:tcMar>
              <w:top w:w="100" w:type="dxa"/>
              <w:left w:w="100" w:type="dxa"/>
              <w:bottom w:w="100" w:type="dxa"/>
              <w:right w:w="100" w:type="dxa"/>
            </w:tcMar>
          </w:tcPr>
          <w:p w14:paraId="78820EAC" w14:textId="77777777" w:rsidR="00AD651C" w:rsidRDefault="00AD651C">
            <w:pPr>
              <w:widowControl w:val="0"/>
              <w:pBdr>
                <w:top w:val="nil"/>
                <w:left w:val="nil"/>
                <w:bottom w:val="nil"/>
                <w:right w:val="nil"/>
                <w:between w:val="nil"/>
              </w:pBdr>
              <w:rPr>
                <w:b/>
              </w:rPr>
            </w:pPr>
          </w:p>
        </w:tc>
      </w:tr>
      <w:tr w:rsidR="00AD651C" w14:paraId="361FF86C" w14:textId="77777777">
        <w:trPr>
          <w:trHeight w:val="2105"/>
        </w:trPr>
        <w:tc>
          <w:tcPr>
            <w:tcW w:w="93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E36B64" w14:textId="77777777" w:rsidR="00AD651C" w:rsidRDefault="00AD651C">
            <w:pPr>
              <w:widowControl w:val="0"/>
              <w:pBdr>
                <w:top w:val="nil"/>
                <w:left w:val="nil"/>
                <w:bottom w:val="nil"/>
                <w:right w:val="nil"/>
                <w:between w:val="nil"/>
              </w:pBdr>
              <w:rPr>
                <w:b/>
              </w:rPr>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9BCA85" w14:textId="77777777" w:rsidR="00AD651C" w:rsidRDefault="00DC3997">
            <w:pPr>
              <w:rPr>
                <w:b/>
              </w:rPr>
            </w:pPr>
            <w:r>
              <w:rPr>
                <w:b/>
              </w:rPr>
              <w:t>09/05/2021</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B53F70" w14:textId="77777777" w:rsidR="00AD651C" w:rsidRDefault="00DC3997">
            <w:pPr>
              <w:spacing w:before="240"/>
              <w:rPr>
                <w:b/>
              </w:rPr>
            </w:pPr>
            <w:r>
              <w:rPr>
                <w:b/>
              </w:rPr>
              <w:t xml:space="preserve"> </w:t>
            </w:r>
          </w:p>
          <w:p w14:paraId="6E4F6D79" w14:textId="77777777" w:rsidR="00AD651C" w:rsidRDefault="00DC3997">
            <w:pPr>
              <w:spacing w:before="240"/>
              <w:rPr>
                <w:b/>
              </w:rPr>
            </w:pPr>
            <w:r>
              <w:rPr>
                <w:b/>
              </w:rPr>
              <w:t xml:space="preserve"> </w:t>
            </w:r>
          </w:p>
          <w:p w14:paraId="7827A73A" w14:textId="77777777" w:rsidR="00AD651C" w:rsidRDefault="00DC3997">
            <w:pPr>
              <w:spacing w:line="240" w:lineRule="auto"/>
              <w:jc w:val="center"/>
              <w:rPr>
                <w:b/>
              </w:rPr>
            </w:pPr>
            <w:r>
              <w:rPr>
                <w:b/>
              </w:rPr>
              <w:t>Google Meet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47480B" w14:textId="77777777" w:rsidR="00AD651C" w:rsidRDefault="00DC3997">
            <w:pPr>
              <w:rPr>
                <w:b/>
              </w:rPr>
            </w:pPr>
            <w:r>
              <w:rPr>
                <w:b/>
              </w:rPr>
              <w:t>Sunday</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A39E18" w14:textId="77777777" w:rsidR="00AD651C" w:rsidRDefault="00DC3997">
            <w:pPr>
              <w:rPr>
                <w:b/>
              </w:rPr>
            </w:pPr>
            <w:r>
              <w:rPr>
                <w:b/>
              </w:rPr>
              <w:t>11:48 to 1:10</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F4DF39" w14:textId="77777777" w:rsidR="00AD651C" w:rsidRDefault="00DC3997">
            <w:pPr>
              <w:rPr>
                <w:b/>
              </w:rPr>
            </w:pPr>
            <w:r>
              <w:rPr>
                <w:b/>
              </w:rPr>
              <w:t>Discussed Skill Audit.</w:t>
            </w:r>
          </w:p>
        </w:tc>
        <w:tc>
          <w:tcPr>
            <w:tcW w:w="2820" w:type="dxa"/>
            <w:vMerge/>
            <w:tcBorders>
              <w:top w:val="nil"/>
              <w:left w:val="nil"/>
              <w:bottom w:val="single" w:sz="8" w:space="0" w:color="000000"/>
              <w:right w:val="single" w:sz="8" w:space="0" w:color="000000"/>
            </w:tcBorders>
            <w:tcMar>
              <w:top w:w="100" w:type="dxa"/>
              <w:left w:w="100" w:type="dxa"/>
              <w:bottom w:w="100" w:type="dxa"/>
              <w:right w:w="100" w:type="dxa"/>
            </w:tcMar>
          </w:tcPr>
          <w:p w14:paraId="15248C1D" w14:textId="77777777" w:rsidR="00AD651C" w:rsidRDefault="00AD651C">
            <w:pPr>
              <w:widowControl w:val="0"/>
              <w:pBdr>
                <w:top w:val="nil"/>
                <w:left w:val="nil"/>
                <w:bottom w:val="nil"/>
                <w:right w:val="nil"/>
                <w:between w:val="nil"/>
              </w:pBdr>
              <w:rPr>
                <w:b/>
              </w:rPr>
            </w:pPr>
          </w:p>
        </w:tc>
      </w:tr>
      <w:tr w:rsidR="00AD651C" w14:paraId="54618081" w14:textId="77777777">
        <w:trPr>
          <w:trHeight w:val="2045"/>
        </w:trPr>
        <w:tc>
          <w:tcPr>
            <w:tcW w:w="93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8A1071" w14:textId="77777777" w:rsidR="00AD651C" w:rsidRDefault="00AD651C">
            <w:pPr>
              <w:widowControl w:val="0"/>
              <w:pBdr>
                <w:top w:val="nil"/>
                <w:left w:val="nil"/>
                <w:bottom w:val="nil"/>
                <w:right w:val="nil"/>
                <w:between w:val="nil"/>
              </w:pBdr>
              <w:rPr>
                <w:b/>
              </w:rPr>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A58448" w14:textId="77777777" w:rsidR="00AD651C" w:rsidRDefault="00DC3997">
            <w:pPr>
              <w:rPr>
                <w:b/>
              </w:rPr>
            </w:pPr>
            <w:r>
              <w:rPr>
                <w:b/>
              </w:rPr>
              <w:t>11/05/2021</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D0B812" w14:textId="77777777" w:rsidR="00AD651C" w:rsidRDefault="00DC3997">
            <w:pPr>
              <w:spacing w:before="240"/>
              <w:rPr>
                <w:b/>
              </w:rPr>
            </w:pPr>
            <w:r>
              <w:rPr>
                <w:b/>
              </w:rPr>
              <w:t xml:space="preserve"> </w:t>
            </w:r>
          </w:p>
          <w:p w14:paraId="1C322BF6" w14:textId="77777777" w:rsidR="00AD651C" w:rsidRDefault="00DC3997">
            <w:pPr>
              <w:spacing w:before="240"/>
              <w:rPr>
                <w:b/>
              </w:rPr>
            </w:pPr>
            <w:r>
              <w:rPr>
                <w:b/>
              </w:rPr>
              <w:t xml:space="preserve"> Google Meet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CD304B" w14:textId="77777777" w:rsidR="00AD651C" w:rsidRDefault="00DC3997">
            <w:pPr>
              <w:rPr>
                <w:b/>
              </w:rPr>
            </w:pPr>
            <w:r>
              <w:rPr>
                <w:b/>
              </w:rPr>
              <w:t>Tuesday</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C2995F" w14:textId="77777777" w:rsidR="00AD651C" w:rsidRDefault="00DC3997">
            <w:pPr>
              <w:rPr>
                <w:b/>
              </w:rPr>
            </w:pPr>
            <w:r>
              <w:rPr>
                <w:b/>
              </w:rPr>
              <w:t>6:33 to 7:34 pm</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82891B" w14:textId="77777777" w:rsidR="00AD651C" w:rsidRDefault="00DC3997">
            <w:pPr>
              <w:rPr>
                <w:b/>
              </w:rPr>
            </w:pPr>
            <w:r>
              <w:rPr>
                <w:b/>
              </w:rPr>
              <w:t>Finalised Skill Audit.</w:t>
            </w:r>
          </w:p>
        </w:tc>
        <w:tc>
          <w:tcPr>
            <w:tcW w:w="2820" w:type="dxa"/>
            <w:vMerge/>
            <w:tcBorders>
              <w:top w:val="nil"/>
              <w:left w:val="nil"/>
              <w:bottom w:val="single" w:sz="8" w:space="0" w:color="000000"/>
              <w:right w:val="single" w:sz="8" w:space="0" w:color="000000"/>
            </w:tcBorders>
            <w:tcMar>
              <w:top w:w="100" w:type="dxa"/>
              <w:left w:w="100" w:type="dxa"/>
              <w:bottom w:w="100" w:type="dxa"/>
              <w:right w:w="100" w:type="dxa"/>
            </w:tcMar>
          </w:tcPr>
          <w:p w14:paraId="7FD2C877" w14:textId="77777777" w:rsidR="00AD651C" w:rsidRDefault="00AD651C">
            <w:pPr>
              <w:widowControl w:val="0"/>
              <w:pBdr>
                <w:top w:val="nil"/>
                <w:left w:val="nil"/>
                <w:bottom w:val="nil"/>
                <w:right w:val="nil"/>
                <w:between w:val="nil"/>
              </w:pBdr>
              <w:rPr>
                <w:b/>
              </w:rPr>
            </w:pPr>
          </w:p>
        </w:tc>
      </w:tr>
      <w:tr w:rsidR="00AD651C" w14:paraId="17E61BC6" w14:textId="77777777">
        <w:trPr>
          <w:trHeight w:val="2075"/>
        </w:trPr>
        <w:tc>
          <w:tcPr>
            <w:tcW w:w="93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8BB7B2" w14:textId="77777777" w:rsidR="00AD651C" w:rsidRDefault="00DC3997">
            <w:pPr>
              <w:spacing w:before="240"/>
              <w:jc w:val="center"/>
              <w:rPr>
                <w:b/>
              </w:rPr>
            </w:pPr>
            <w:r>
              <w:rPr>
                <w:b/>
              </w:rPr>
              <w:t>Week 3</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12F18A" w14:textId="77777777" w:rsidR="00AD651C" w:rsidRDefault="00DC3997">
            <w:pPr>
              <w:spacing w:before="240"/>
              <w:jc w:val="center"/>
              <w:rPr>
                <w:b/>
              </w:rPr>
            </w:pPr>
            <w:r>
              <w:rPr>
                <w:b/>
              </w:rPr>
              <w:t>19/05/2021</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C93F15" w14:textId="77777777" w:rsidR="00AD651C" w:rsidRDefault="00DC3997">
            <w:pPr>
              <w:spacing w:before="240"/>
              <w:rPr>
                <w:b/>
              </w:rPr>
            </w:pPr>
            <w:r>
              <w:rPr>
                <w:b/>
              </w:rPr>
              <w:t xml:space="preserve"> </w:t>
            </w:r>
          </w:p>
          <w:p w14:paraId="1A85DD86" w14:textId="77777777" w:rsidR="00AD651C" w:rsidRDefault="00DC3997">
            <w:pPr>
              <w:spacing w:before="240"/>
              <w:rPr>
                <w:b/>
              </w:rPr>
            </w:pPr>
            <w:r>
              <w:rPr>
                <w:b/>
              </w:rPr>
              <w:t xml:space="preserve"> </w:t>
            </w:r>
          </w:p>
          <w:p w14:paraId="1C902FCE" w14:textId="77777777" w:rsidR="00AD651C" w:rsidRDefault="00DC3997">
            <w:pPr>
              <w:spacing w:before="240"/>
              <w:rPr>
                <w:b/>
              </w:rPr>
            </w:pPr>
            <w:r>
              <w:rPr>
                <w:b/>
              </w:rPr>
              <w:t>Google Meet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6A84F" w14:textId="77777777" w:rsidR="00AD651C" w:rsidRDefault="00DC3997">
            <w:pPr>
              <w:spacing w:before="240"/>
              <w:jc w:val="center"/>
              <w:rPr>
                <w:b/>
              </w:rPr>
            </w:pPr>
            <w:r>
              <w:rPr>
                <w:b/>
              </w:rPr>
              <w:t>Sunday</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F3BA8F" w14:textId="77777777" w:rsidR="00AD651C" w:rsidRDefault="00AD651C">
            <w:pPr>
              <w:spacing w:before="240"/>
              <w:jc w:val="center"/>
              <w:rPr>
                <w:b/>
              </w:rPr>
            </w:pP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48F450" w14:textId="77777777" w:rsidR="00AD651C" w:rsidRDefault="00DC3997">
            <w:pPr>
              <w:spacing w:before="240"/>
              <w:rPr>
                <w:b/>
              </w:rPr>
            </w:pPr>
            <w:r>
              <w:rPr>
                <w:b/>
              </w:rPr>
              <w:t>Discussed ERD, EERD, Composite, Logical Table</w:t>
            </w:r>
          </w:p>
        </w:tc>
        <w:tc>
          <w:tcPr>
            <w:tcW w:w="282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D17E45" w14:textId="77777777" w:rsidR="00AD651C" w:rsidRDefault="00DC3997">
            <w:pPr>
              <w:spacing w:before="240"/>
              <w:jc w:val="center"/>
              <w:rPr>
                <w:b/>
              </w:rPr>
            </w:pPr>
            <w:r>
              <w:rPr>
                <w:b/>
              </w:rPr>
              <w:t>Aayush Lal Rajbhandari ,Aman Kumar Shrestha ,Pratiksha Manandhar ,Top Bahadur Rana ,Sanjeev Lamsal</w:t>
            </w:r>
          </w:p>
        </w:tc>
      </w:tr>
      <w:tr w:rsidR="00AD651C" w14:paraId="5239542B" w14:textId="77777777">
        <w:trPr>
          <w:trHeight w:val="2045"/>
        </w:trPr>
        <w:tc>
          <w:tcPr>
            <w:tcW w:w="9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C43466" w14:textId="77777777" w:rsidR="00AD651C" w:rsidRDefault="00AD651C">
            <w:pPr>
              <w:widowControl w:val="0"/>
              <w:pBdr>
                <w:top w:val="nil"/>
                <w:left w:val="nil"/>
                <w:bottom w:val="nil"/>
                <w:right w:val="nil"/>
                <w:between w:val="nil"/>
              </w:pBdr>
              <w:rPr>
                <w:b/>
              </w:rPr>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1B131C" w14:textId="77777777" w:rsidR="00AD651C" w:rsidRDefault="00DC3997">
            <w:pPr>
              <w:rPr>
                <w:b/>
              </w:rPr>
            </w:pPr>
            <w:r>
              <w:rPr>
                <w:b/>
              </w:rPr>
              <w:t>21/05/2021</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B8DBEF" w14:textId="77777777" w:rsidR="00AD651C" w:rsidRDefault="00DC3997">
            <w:pPr>
              <w:spacing w:before="240"/>
              <w:rPr>
                <w:b/>
              </w:rPr>
            </w:pPr>
            <w:r>
              <w:rPr>
                <w:b/>
              </w:rPr>
              <w:t xml:space="preserve"> </w:t>
            </w:r>
          </w:p>
          <w:p w14:paraId="7ADA3397" w14:textId="77777777" w:rsidR="00AD651C" w:rsidRDefault="00DC3997">
            <w:pPr>
              <w:spacing w:before="240"/>
              <w:jc w:val="center"/>
              <w:rPr>
                <w:b/>
              </w:rPr>
            </w:pPr>
            <w:r>
              <w:rPr>
                <w:b/>
              </w:rPr>
              <w:t>Google Meet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FA2AE8" w14:textId="77777777" w:rsidR="00AD651C" w:rsidRDefault="00DC3997">
            <w:pPr>
              <w:rPr>
                <w:b/>
              </w:rPr>
            </w:pPr>
            <w:r>
              <w:rPr>
                <w:b/>
              </w:rPr>
              <w:t>Friday</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4CD448" w14:textId="77777777" w:rsidR="00AD651C" w:rsidRDefault="00AD651C">
            <w:pPr>
              <w:rPr>
                <w:b/>
              </w:rPr>
            </w:pP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78AB5E" w14:textId="77777777" w:rsidR="00AD651C" w:rsidRDefault="00DC3997">
            <w:pPr>
              <w:rPr>
                <w:b/>
              </w:rPr>
            </w:pPr>
            <w:r>
              <w:rPr>
                <w:b/>
              </w:rPr>
              <w:t>Finalised ERD, EERD, Composite, Logical Table.</w:t>
            </w:r>
          </w:p>
        </w:tc>
        <w:tc>
          <w:tcPr>
            <w:tcW w:w="282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530D7E" w14:textId="77777777" w:rsidR="00AD651C" w:rsidRDefault="00AD651C">
            <w:pPr>
              <w:widowControl w:val="0"/>
              <w:pBdr>
                <w:top w:val="nil"/>
                <w:left w:val="nil"/>
                <w:bottom w:val="nil"/>
                <w:right w:val="nil"/>
                <w:between w:val="nil"/>
              </w:pBdr>
              <w:rPr>
                <w:b/>
              </w:rPr>
            </w:pPr>
          </w:p>
        </w:tc>
      </w:tr>
      <w:tr w:rsidR="00AD651C" w14:paraId="3823A37C" w14:textId="77777777">
        <w:trPr>
          <w:trHeight w:val="1950"/>
        </w:trPr>
        <w:tc>
          <w:tcPr>
            <w:tcW w:w="93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5ED4B4" w14:textId="77777777" w:rsidR="00AD651C" w:rsidRDefault="00DC3997">
            <w:pPr>
              <w:spacing w:before="240"/>
              <w:jc w:val="center"/>
              <w:rPr>
                <w:b/>
              </w:rPr>
            </w:pPr>
            <w:r>
              <w:rPr>
                <w:b/>
              </w:rPr>
              <w:t>Week 4</w:t>
            </w:r>
          </w:p>
          <w:p w14:paraId="5D12EA7C" w14:textId="77777777" w:rsidR="00AD651C" w:rsidRDefault="00AD651C">
            <w:pPr>
              <w:spacing w:before="240"/>
              <w:jc w:val="center"/>
              <w:rPr>
                <w:b/>
              </w:rPr>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BA82DF" w14:textId="77777777" w:rsidR="00AD651C" w:rsidRDefault="00DC3997">
            <w:pPr>
              <w:spacing w:before="240"/>
              <w:jc w:val="center"/>
              <w:rPr>
                <w:b/>
              </w:rPr>
            </w:pPr>
            <w:r>
              <w:rPr>
                <w:b/>
              </w:rPr>
              <w:t>24/05/2021</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3B6719" w14:textId="77777777" w:rsidR="00AD651C" w:rsidRDefault="00DC3997">
            <w:pPr>
              <w:spacing w:before="240"/>
              <w:rPr>
                <w:b/>
              </w:rPr>
            </w:pPr>
            <w:r>
              <w:rPr>
                <w:b/>
              </w:rPr>
              <w:t>Google Meet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EF0BDD" w14:textId="77777777" w:rsidR="00AD651C" w:rsidRDefault="00DC3997">
            <w:pPr>
              <w:spacing w:before="240"/>
              <w:jc w:val="center"/>
              <w:rPr>
                <w:b/>
              </w:rPr>
            </w:pPr>
            <w:r>
              <w:rPr>
                <w:b/>
              </w:rPr>
              <w:t>Monday</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A6F8B2" w14:textId="77777777" w:rsidR="00AD651C" w:rsidRDefault="00DC3997">
            <w:pPr>
              <w:spacing w:before="240"/>
              <w:jc w:val="center"/>
              <w:rPr>
                <w:b/>
              </w:rPr>
            </w:pPr>
            <w:r>
              <w:rPr>
                <w:b/>
              </w:rPr>
              <w:t>1:07 to 2:07</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FB595" w14:textId="77777777" w:rsidR="00AD651C" w:rsidRDefault="00DC3997">
            <w:pPr>
              <w:spacing w:before="240"/>
              <w:rPr>
                <w:b/>
              </w:rPr>
            </w:pPr>
            <w:r>
              <w:rPr>
                <w:b/>
              </w:rPr>
              <w:t>Discussed Use Case Diagram</w:t>
            </w:r>
          </w:p>
        </w:tc>
        <w:tc>
          <w:tcPr>
            <w:tcW w:w="282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05E4B3" w14:textId="77777777" w:rsidR="00AD651C" w:rsidRDefault="00DC3997">
            <w:pPr>
              <w:spacing w:before="240"/>
              <w:jc w:val="center"/>
              <w:rPr>
                <w:b/>
              </w:rPr>
            </w:pPr>
            <w:r>
              <w:rPr>
                <w:b/>
              </w:rPr>
              <w:t>Aayush Lal Rajbhandari ,Aman Kumar Shrestha ,Pratiksha Manandhar ,Top Bahadur Rana ,Sanjeev Lamsal</w:t>
            </w:r>
          </w:p>
        </w:tc>
      </w:tr>
      <w:tr w:rsidR="00AD651C" w14:paraId="1909FA84" w14:textId="77777777">
        <w:trPr>
          <w:trHeight w:val="1565"/>
        </w:trPr>
        <w:tc>
          <w:tcPr>
            <w:tcW w:w="9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439AA5" w14:textId="77777777" w:rsidR="00AD651C" w:rsidRDefault="00AD651C">
            <w:pPr>
              <w:widowControl w:val="0"/>
              <w:pBdr>
                <w:top w:val="nil"/>
                <w:left w:val="nil"/>
                <w:bottom w:val="nil"/>
                <w:right w:val="nil"/>
                <w:between w:val="nil"/>
              </w:pBdr>
              <w:rPr>
                <w:b/>
              </w:rPr>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909A8A" w14:textId="77777777" w:rsidR="00AD651C" w:rsidRDefault="00DC3997">
            <w:pPr>
              <w:rPr>
                <w:b/>
              </w:rPr>
            </w:pPr>
            <w:r>
              <w:rPr>
                <w:b/>
              </w:rPr>
              <w:t>27/05/2021</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855782" w14:textId="77777777" w:rsidR="00AD651C" w:rsidRDefault="00DC3997">
            <w:pPr>
              <w:spacing w:before="240"/>
              <w:rPr>
                <w:b/>
              </w:rPr>
            </w:pPr>
            <w:r>
              <w:rPr>
                <w:b/>
              </w:rPr>
              <w:t xml:space="preserve"> </w:t>
            </w:r>
          </w:p>
          <w:p w14:paraId="127AD29F" w14:textId="77777777" w:rsidR="00AD651C" w:rsidRDefault="00DC3997">
            <w:pPr>
              <w:spacing w:before="240"/>
              <w:rPr>
                <w:b/>
              </w:rPr>
            </w:pPr>
            <w:r>
              <w:rPr>
                <w:b/>
              </w:rPr>
              <w:t>Google Meet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EEE0AD" w14:textId="77777777" w:rsidR="00AD651C" w:rsidRDefault="00DC3997">
            <w:pPr>
              <w:rPr>
                <w:b/>
              </w:rPr>
            </w:pPr>
            <w:r>
              <w:rPr>
                <w:b/>
              </w:rPr>
              <w:t>Thursday</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2E0831" w14:textId="77777777" w:rsidR="00AD651C" w:rsidRDefault="00DC3997">
            <w:pPr>
              <w:rPr>
                <w:b/>
              </w:rPr>
            </w:pPr>
            <w:r>
              <w:rPr>
                <w:b/>
              </w:rPr>
              <w:t>12:30 to 1:57</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FD143E" w14:textId="77777777" w:rsidR="00AD651C" w:rsidRDefault="00DC3997">
            <w:pPr>
              <w:rPr>
                <w:b/>
              </w:rPr>
            </w:pPr>
            <w:r>
              <w:rPr>
                <w:b/>
              </w:rPr>
              <w:t>Finalised use case diagram</w:t>
            </w:r>
          </w:p>
        </w:tc>
        <w:tc>
          <w:tcPr>
            <w:tcW w:w="282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FE8390" w14:textId="77777777" w:rsidR="00AD651C" w:rsidRDefault="00AD651C">
            <w:pPr>
              <w:widowControl w:val="0"/>
              <w:pBdr>
                <w:top w:val="nil"/>
                <w:left w:val="nil"/>
                <w:bottom w:val="nil"/>
                <w:right w:val="nil"/>
                <w:between w:val="nil"/>
              </w:pBdr>
              <w:rPr>
                <w:b/>
              </w:rPr>
            </w:pPr>
          </w:p>
        </w:tc>
      </w:tr>
      <w:tr w:rsidR="00AD651C" w14:paraId="56500DF6" w14:textId="77777777">
        <w:trPr>
          <w:trHeight w:val="2555"/>
        </w:trPr>
        <w:tc>
          <w:tcPr>
            <w:tcW w:w="9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C4D35" w14:textId="77777777" w:rsidR="00AD651C" w:rsidRDefault="00AD651C">
            <w:pPr>
              <w:widowControl w:val="0"/>
              <w:pBdr>
                <w:top w:val="nil"/>
                <w:left w:val="nil"/>
                <w:bottom w:val="nil"/>
                <w:right w:val="nil"/>
                <w:between w:val="nil"/>
              </w:pBdr>
              <w:rPr>
                <w:b/>
              </w:rPr>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8AA705" w14:textId="77777777" w:rsidR="00AD651C" w:rsidRDefault="00DC3997">
            <w:pPr>
              <w:spacing w:before="240"/>
              <w:jc w:val="center"/>
              <w:rPr>
                <w:b/>
              </w:rPr>
            </w:pPr>
            <w:r>
              <w:rPr>
                <w:b/>
              </w:rPr>
              <w:t>26/05/2021</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365091" w14:textId="77777777" w:rsidR="00AD651C" w:rsidRDefault="00DC3997">
            <w:pPr>
              <w:spacing w:before="240"/>
              <w:rPr>
                <w:b/>
              </w:rPr>
            </w:pPr>
            <w:r>
              <w:rPr>
                <w:b/>
              </w:rPr>
              <w:t xml:space="preserve"> </w:t>
            </w:r>
          </w:p>
          <w:p w14:paraId="4CBDBE24" w14:textId="77777777" w:rsidR="00AD651C" w:rsidRDefault="00DC3997">
            <w:pPr>
              <w:spacing w:before="240"/>
              <w:rPr>
                <w:b/>
              </w:rPr>
            </w:pPr>
            <w:r>
              <w:rPr>
                <w:b/>
              </w:rPr>
              <w:t xml:space="preserve"> </w:t>
            </w:r>
          </w:p>
          <w:p w14:paraId="26344166" w14:textId="77777777" w:rsidR="00AD651C" w:rsidRDefault="00DC3997">
            <w:pPr>
              <w:spacing w:before="240"/>
              <w:rPr>
                <w:b/>
              </w:rPr>
            </w:pPr>
            <w:r>
              <w:rPr>
                <w:b/>
              </w:rPr>
              <w:t xml:space="preserve"> Google Meet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BDA31F" w14:textId="77777777" w:rsidR="00AD651C" w:rsidRDefault="00DC3997">
            <w:pPr>
              <w:spacing w:before="240"/>
              <w:jc w:val="center"/>
              <w:rPr>
                <w:b/>
              </w:rPr>
            </w:pPr>
            <w:r>
              <w:rPr>
                <w:b/>
              </w:rPr>
              <w:t>Wednesday</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27B787" w14:textId="77777777" w:rsidR="00AD651C" w:rsidRDefault="00DC3997">
            <w:pPr>
              <w:spacing w:before="240"/>
              <w:jc w:val="center"/>
              <w:rPr>
                <w:b/>
              </w:rPr>
            </w:pPr>
            <w:r>
              <w:rPr>
                <w:b/>
              </w:rPr>
              <w:t>12:30 to 2:23</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B872AA" w14:textId="77777777" w:rsidR="00AD651C" w:rsidRDefault="00DC3997">
            <w:pPr>
              <w:spacing w:before="240"/>
              <w:rPr>
                <w:b/>
              </w:rPr>
            </w:pPr>
            <w:r>
              <w:rPr>
                <w:b/>
              </w:rPr>
              <w:t>Divided Wireframe between team members.</w:t>
            </w:r>
          </w:p>
        </w:tc>
        <w:tc>
          <w:tcPr>
            <w:tcW w:w="282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139536" w14:textId="77777777" w:rsidR="00AD651C" w:rsidRDefault="00DC3997">
            <w:pPr>
              <w:spacing w:before="240"/>
              <w:jc w:val="center"/>
              <w:rPr>
                <w:b/>
              </w:rPr>
            </w:pPr>
            <w:r>
              <w:rPr>
                <w:b/>
              </w:rPr>
              <w:t>Aayush Lal Rajbhandari ,Aman Kumar Shrestha ,Pratiksha Manandhar ,Top Bahadur Rana ,Sanjeev Lamsal</w:t>
            </w:r>
          </w:p>
        </w:tc>
      </w:tr>
      <w:tr w:rsidR="00AD651C" w14:paraId="238FC6EA" w14:textId="77777777">
        <w:trPr>
          <w:trHeight w:val="2150"/>
        </w:trPr>
        <w:tc>
          <w:tcPr>
            <w:tcW w:w="9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346BEF" w14:textId="77777777" w:rsidR="00AD651C" w:rsidRDefault="00AD651C">
            <w:pPr>
              <w:widowControl w:val="0"/>
              <w:pBdr>
                <w:top w:val="nil"/>
                <w:left w:val="nil"/>
                <w:bottom w:val="nil"/>
                <w:right w:val="nil"/>
                <w:between w:val="nil"/>
              </w:pBdr>
              <w:rPr>
                <w:b/>
              </w:rPr>
            </w:pP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1D9A4B" w14:textId="77777777" w:rsidR="00AD651C" w:rsidRDefault="00DC3997">
            <w:pPr>
              <w:rPr>
                <w:b/>
              </w:rPr>
            </w:pPr>
            <w:r>
              <w:rPr>
                <w:b/>
              </w:rPr>
              <w:t>27/05/2021</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B533B9" w14:textId="77777777" w:rsidR="00AD651C" w:rsidRDefault="00DC3997">
            <w:pPr>
              <w:spacing w:before="240"/>
              <w:rPr>
                <w:b/>
              </w:rPr>
            </w:pPr>
            <w:r>
              <w:rPr>
                <w:b/>
              </w:rPr>
              <w:t xml:space="preserve"> </w:t>
            </w:r>
          </w:p>
          <w:p w14:paraId="428DF914" w14:textId="77777777" w:rsidR="00AD651C" w:rsidRDefault="00DC3997">
            <w:pPr>
              <w:spacing w:before="240"/>
              <w:rPr>
                <w:b/>
              </w:rPr>
            </w:pPr>
            <w:r>
              <w:rPr>
                <w:b/>
              </w:rPr>
              <w:t xml:space="preserve"> </w:t>
            </w:r>
          </w:p>
          <w:p w14:paraId="5B9948EF" w14:textId="77777777" w:rsidR="00AD651C" w:rsidRDefault="00DC3997">
            <w:pPr>
              <w:spacing w:before="240"/>
              <w:rPr>
                <w:b/>
              </w:rPr>
            </w:pPr>
            <w:r>
              <w:rPr>
                <w:b/>
              </w:rPr>
              <w:t>Google Meet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8FE7DF" w14:textId="77777777" w:rsidR="00AD651C" w:rsidRDefault="00DC3997">
            <w:pPr>
              <w:rPr>
                <w:b/>
              </w:rPr>
            </w:pPr>
            <w:r>
              <w:rPr>
                <w:b/>
              </w:rPr>
              <w:t>Thursday</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BF10D6" w14:textId="77777777" w:rsidR="00AD651C" w:rsidRDefault="00DC3997">
            <w:pPr>
              <w:rPr>
                <w:b/>
              </w:rPr>
            </w:pPr>
            <w:r>
              <w:rPr>
                <w:b/>
              </w:rPr>
              <w:t>12:30 to 2</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F58569" w14:textId="77777777" w:rsidR="00AD651C" w:rsidRDefault="00DC3997">
            <w:pPr>
              <w:rPr>
                <w:b/>
              </w:rPr>
            </w:pPr>
            <w:r>
              <w:rPr>
                <w:b/>
              </w:rPr>
              <w:t>Finalised Logo.</w:t>
            </w:r>
          </w:p>
        </w:tc>
        <w:tc>
          <w:tcPr>
            <w:tcW w:w="282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0BD24E" w14:textId="77777777" w:rsidR="00AD651C" w:rsidRDefault="00AD651C">
            <w:pPr>
              <w:widowControl w:val="0"/>
              <w:pBdr>
                <w:top w:val="nil"/>
                <w:left w:val="nil"/>
                <w:bottom w:val="nil"/>
                <w:right w:val="nil"/>
                <w:between w:val="nil"/>
              </w:pBdr>
              <w:rPr>
                <w:b/>
              </w:rPr>
            </w:pPr>
          </w:p>
        </w:tc>
      </w:tr>
      <w:tr w:rsidR="00AD651C" w14:paraId="6B0D265F" w14:textId="77777777">
        <w:trPr>
          <w:trHeight w:val="2315"/>
        </w:trPr>
        <w:tc>
          <w:tcPr>
            <w:tcW w:w="9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CECAE9" w14:textId="77777777" w:rsidR="00AD651C" w:rsidRDefault="00DC3997">
            <w:pPr>
              <w:spacing w:before="240"/>
              <w:jc w:val="center"/>
              <w:rPr>
                <w:b/>
              </w:rPr>
            </w:pPr>
            <w:r>
              <w:rPr>
                <w:b/>
              </w:rPr>
              <w:t>week 5</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4B268F" w14:textId="77777777" w:rsidR="00AD651C" w:rsidRDefault="00DC3997">
            <w:pPr>
              <w:spacing w:before="240"/>
              <w:jc w:val="center"/>
              <w:rPr>
                <w:b/>
              </w:rPr>
            </w:pPr>
            <w:r>
              <w:rPr>
                <w:b/>
              </w:rPr>
              <w:t>31/05/2021</w:t>
            </w:r>
          </w:p>
        </w:tc>
        <w:tc>
          <w:tcPr>
            <w:tcW w:w="11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131498" w14:textId="77777777" w:rsidR="00AD651C" w:rsidRDefault="00DC3997">
            <w:pPr>
              <w:spacing w:before="240"/>
              <w:rPr>
                <w:b/>
              </w:rPr>
            </w:pPr>
            <w:r>
              <w:rPr>
                <w:b/>
              </w:rPr>
              <w:t xml:space="preserve"> </w:t>
            </w:r>
          </w:p>
          <w:p w14:paraId="4609BA20" w14:textId="77777777" w:rsidR="00AD651C" w:rsidRDefault="00DC3997">
            <w:pPr>
              <w:spacing w:before="240"/>
              <w:rPr>
                <w:b/>
              </w:rPr>
            </w:pPr>
            <w:r>
              <w:rPr>
                <w:b/>
              </w:rPr>
              <w:t>Google Meet</w:t>
            </w:r>
          </w:p>
        </w:tc>
        <w:tc>
          <w:tcPr>
            <w:tcW w:w="13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362C39" w14:textId="77777777" w:rsidR="00AD651C" w:rsidRDefault="00DC3997">
            <w:pPr>
              <w:spacing w:before="240"/>
              <w:jc w:val="center"/>
              <w:rPr>
                <w:b/>
              </w:rPr>
            </w:pPr>
            <w:r>
              <w:rPr>
                <w:b/>
              </w:rPr>
              <w:t>Monday</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4B754C" w14:textId="77777777" w:rsidR="00AD651C" w:rsidRDefault="00DC3997">
            <w:pPr>
              <w:spacing w:before="240"/>
              <w:jc w:val="center"/>
              <w:rPr>
                <w:b/>
              </w:rPr>
            </w:pPr>
            <w:r>
              <w:rPr>
                <w:b/>
              </w:rPr>
              <w:t>1:03 to 2:30</w:t>
            </w:r>
          </w:p>
        </w:tc>
        <w:tc>
          <w:tcPr>
            <w:tcW w:w="21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DFE8B6" w14:textId="77777777" w:rsidR="00AD651C" w:rsidRDefault="00DC3997">
            <w:pPr>
              <w:spacing w:before="240"/>
              <w:rPr>
                <w:b/>
              </w:rPr>
            </w:pPr>
            <w:r>
              <w:rPr>
                <w:b/>
              </w:rPr>
              <w:t>Discussed MOSCOW.</w:t>
            </w:r>
          </w:p>
        </w:tc>
        <w:tc>
          <w:tcPr>
            <w:tcW w:w="28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EF4A97" w14:textId="77777777" w:rsidR="00AD651C" w:rsidRDefault="00DC3997">
            <w:pPr>
              <w:spacing w:before="240"/>
              <w:jc w:val="center"/>
              <w:rPr>
                <w:b/>
              </w:rPr>
            </w:pPr>
            <w:r>
              <w:rPr>
                <w:b/>
              </w:rPr>
              <w:t>Aayush Lal Rajbhandari Aman Kumar Shrestha Pratiksha lal Manandhar Top Bahadur Rana Sanjeev Lamsal</w:t>
            </w:r>
          </w:p>
        </w:tc>
      </w:tr>
    </w:tbl>
    <w:p w14:paraId="7285E818" w14:textId="77777777" w:rsidR="00AD651C" w:rsidRDefault="00AD651C">
      <w:pPr>
        <w:spacing w:before="240" w:after="200"/>
      </w:pPr>
    </w:p>
    <w:p w14:paraId="1625DBFB" w14:textId="77777777" w:rsidR="00AD651C" w:rsidRDefault="00AD651C">
      <w:pPr>
        <w:spacing w:before="240" w:after="200"/>
      </w:pPr>
    </w:p>
    <w:p w14:paraId="4574D804" w14:textId="77777777" w:rsidR="00AD651C" w:rsidRDefault="00DC3997">
      <w:pPr>
        <w:spacing w:before="240" w:after="200"/>
        <w:jc w:val="center"/>
        <w:rPr>
          <w:b/>
          <w:sz w:val="34"/>
          <w:szCs w:val="34"/>
        </w:rPr>
      </w:pPr>
      <w:r>
        <w:rPr>
          <w:b/>
          <w:sz w:val="34"/>
          <w:szCs w:val="34"/>
        </w:rPr>
        <w:t>Planning Phase</w:t>
      </w:r>
    </w:p>
    <w:p w14:paraId="2E8FF542" w14:textId="77777777" w:rsidR="00AD651C" w:rsidRDefault="00DC3997">
      <w:pPr>
        <w:spacing w:before="240" w:after="200"/>
        <w:rPr>
          <w:b/>
        </w:rPr>
      </w:pPr>
      <w:r>
        <w:rPr>
          <w:b/>
        </w:rPr>
        <w:t>2.1 Belbin’s Analysis (Team)</w:t>
      </w:r>
    </w:p>
    <w:p w14:paraId="63C0BCB7" w14:textId="77777777" w:rsidR="00AD651C" w:rsidRDefault="00AD651C">
      <w:pPr>
        <w:spacing w:before="240" w:after="240"/>
        <w:ind w:left="1800"/>
      </w:pPr>
    </w:p>
    <w:tbl>
      <w:tblPr>
        <w:tblStyle w:val="a2"/>
        <w:tblW w:w="9660" w:type="dxa"/>
        <w:tblBorders>
          <w:top w:val="nil"/>
          <w:left w:val="nil"/>
          <w:bottom w:val="nil"/>
          <w:right w:val="nil"/>
          <w:insideH w:val="nil"/>
          <w:insideV w:val="nil"/>
        </w:tblBorders>
        <w:tblLayout w:type="fixed"/>
        <w:tblLook w:val="0600" w:firstRow="0" w:lastRow="0" w:firstColumn="0" w:lastColumn="0" w:noHBand="1" w:noVBand="1"/>
      </w:tblPr>
      <w:tblGrid>
        <w:gridCol w:w="3345"/>
        <w:gridCol w:w="3570"/>
        <w:gridCol w:w="2745"/>
      </w:tblGrid>
      <w:tr w:rsidR="00AD651C" w14:paraId="58461708" w14:textId="77777777">
        <w:trPr>
          <w:trHeight w:val="545"/>
        </w:trPr>
        <w:tc>
          <w:tcPr>
            <w:tcW w:w="96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4AD37" w14:textId="77777777" w:rsidR="00AD651C" w:rsidRDefault="00DC3997">
            <w:pPr>
              <w:widowControl w:val="0"/>
              <w:jc w:val="center"/>
            </w:pPr>
            <w:r>
              <w:t xml:space="preserve">Version:1.0                      </w:t>
            </w:r>
            <w:r>
              <w:tab/>
              <w:t xml:space="preserve">Belbin’s Analysis                    </w:t>
            </w:r>
            <w:r>
              <w:tab/>
              <w:t xml:space="preserve">     Date reviewed:12/15/2021</w:t>
            </w:r>
          </w:p>
        </w:tc>
      </w:tr>
      <w:tr w:rsidR="00AD651C" w14:paraId="404BC689" w14:textId="77777777">
        <w:trPr>
          <w:trHeight w:val="875"/>
        </w:trPr>
        <w:tc>
          <w:tcPr>
            <w:tcW w:w="334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EE7815" w14:textId="77777777" w:rsidR="00AD651C" w:rsidRDefault="00DC3997">
            <w:pPr>
              <w:spacing w:before="240"/>
              <w:jc w:val="center"/>
              <w:rPr>
                <w:b/>
              </w:rPr>
            </w:pPr>
            <w:r>
              <w:rPr>
                <w:b/>
              </w:rPr>
              <w:t>Primary role</w:t>
            </w: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817FDE" w14:textId="77777777" w:rsidR="00AD651C" w:rsidRDefault="00DC3997">
            <w:pPr>
              <w:spacing w:before="240"/>
              <w:jc w:val="center"/>
            </w:pPr>
            <w:r>
              <w:t>Aayush Lal  Rajbhandari</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133102" w14:textId="77777777" w:rsidR="00AD651C" w:rsidRDefault="00DC3997">
            <w:pPr>
              <w:spacing w:before="240"/>
              <w:jc w:val="center"/>
            </w:pPr>
            <w:r>
              <w:t>Resource Investigator</w:t>
            </w:r>
          </w:p>
        </w:tc>
      </w:tr>
      <w:tr w:rsidR="00AD651C" w14:paraId="705BE24F" w14:textId="77777777">
        <w:trPr>
          <w:trHeight w:val="545"/>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0C4113"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293E70" w14:textId="77777777" w:rsidR="00AD651C" w:rsidRDefault="00DC3997">
            <w:pPr>
              <w:spacing w:before="240"/>
              <w:jc w:val="center"/>
            </w:pPr>
            <w:r>
              <w:t>Aman Kumar Shrestha</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4CFB92" w14:textId="77777777" w:rsidR="00AD651C" w:rsidRDefault="00DC3997">
            <w:pPr>
              <w:spacing w:before="240"/>
              <w:jc w:val="center"/>
            </w:pPr>
            <w:r>
              <w:t>Coordinator</w:t>
            </w:r>
          </w:p>
        </w:tc>
      </w:tr>
      <w:tr w:rsidR="00AD651C" w14:paraId="6BE93802" w14:textId="77777777">
        <w:trPr>
          <w:trHeight w:val="545"/>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05DB7A"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C184A7" w14:textId="77777777" w:rsidR="00AD651C" w:rsidRDefault="00DC3997">
            <w:pPr>
              <w:spacing w:before="240"/>
              <w:jc w:val="center"/>
            </w:pPr>
            <w:r>
              <w:t>Pratiksha Manandhar</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0AD062" w14:textId="77777777" w:rsidR="00AD651C" w:rsidRDefault="00DC3997">
            <w:pPr>
              <w:spacing w:before="240"/>
              <w:jc w:val="center"/>
            </w:pPr>
            <w:r>
              <w:t>Team Worker</w:t>
            </w:r>
          </w:p>
        </w:tc>
      </w:tr>
      <w:tr w:rsidR="00AD651C" w14:paraId="6E657D27" w14:textId="77777777">
        <w:trPr>
          <w:trHeight w:val="545"/>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6A0F5"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29B724" w14:textId="77777777" w:rsidR="00AD651C" w:rsidRDefault="00DC3997">
            <w:pPr>
              <w:spacing w:before="240"/>
              <w:jc w:val="center"/>
            </w:pPr>
            <w:r>
              <w:t>Top Bahadur Rana</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63955B" w14:textId="77777777" w:rsidR="00AD651C" w:rsidRDefault="00DC3997">
            <w:pPr>
              <w:spacing w:before="240"/>
              <w:jc w:val="center"/>
            </w:pPr>
            <w:r>
              <w:t>Team Worker</w:t>
            </w:r>
          </w:p>
        </w:tc>
      </w:tr>
      <w:tr w:rsidR="00AD651C" w14:paraId="0148871D" w14:textId="77777777">
        <w:trPr>
          <w:trHeight w:val="420"/>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F2ABE"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979251" w14:textId="77777777" w:rsidR="00AD651C" w:rsidRDefault="00DC3997">
            <w:pPr>
              <w:spacing w:before="240"/>
              <w:jc w:val="center"/>
            </w:pPr>
            <w:r>
              <w:t>Sanjeev Lamsal</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4F85B" w14:textId="77777777" w:rsidR="00AD651C" w:rsidRDefault="00DC3997">
            <w:pPr>
              <w:spacing w:before="240"/>
              <w:jc w:val="center"/>
            </w:pPr>
            <w:r>
              <w:t>Coordinator</w:t>
            </w:r>
          </w:p>
        </w:tc>
      </w:tr>
      <w:tr w:rsidR="00AD651C" w14:paraId="3E5B68CA" w14:textId="77777777">
        <w:trPr>
          <w:trHeight w:val="875"/>
        </w:trPr>
        <w:tc>
          <w:tcPr>
            <w:tcW w:w="334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742505" w14:textId="77777777" w:rsidR="00AD651C" w:rsidRDefault="00DC3997">
            <w:pPr>
              <w:spacing w:before="240"/>
              <w:jc w:val="center"/>
              <w:rPr>
                <w:b/>
              </w:rPr>
            </w:pPr>
            <w:r>
              <w:rPr>
                <w:b/>
              </w:rPr>
              <w:t>Secondary role</w:t>
            </w: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BD2794" w14:textId="77777777" w:rsidR="00AD651C" w:rsidRDefault="00DC3997">
            <w:pPr>
              <w:spacing w:before="240"/>
              <w:jc w:val="center"/>
            </w:pPr>
            <w:r>
              <w:t>Aayush Lal  Rajbhandari</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A43A40" w14:textId="77777777" w:rsidR="00AD651C" w:rsidRDefault="00DC3997">
            <w:pPr>
              <w:spacing w:before="240"/>
              <w:jc w:val="center"/>
            </w:pPr>
            <w:r>
              <w:t>Plant</w:t>
            </w:r>
          </w:p>
        </w:tc>
      </w:tr>
      <w:tr w:rsidR="00AD651C" w14:paraId="5AA14AF5" w14:textId="77777777">
        <w:trPr>
          <w:trHeight w:val="545"/>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CFE86B"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14454F" w14:textId="77777777" w:rsidR="00AD651C" w:rsidRDefault="00DC3997">
            <w:pPr>
              <w:spacing w:before="240"/>
              <w:jc w:val="center"/>
            </w:pPr>
            <w:r>
              <w:t>Aman Kumar Shrestha</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B3CBE1" w14:textId="77777777" w:rsidR="00AD651C" w:rsidRDefault="00DC3997">
            <w:pPr>
              <w:spacing w:before="240"/>
              <w:jc w:val="center"/>
            </w:pPr>
            <w:r>
              <w:t xml:space="preserve">Web specialist </w:t>
            </w:r>
          </w:p>
        </w:tc>
      </w:tr>
      <w:tr w:rsidR="00AD651C" w14:paraId="50D94A98" w14:textId="77777777">
        <w:trPr>
          <w:trHeight w:val="545"/>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C57922"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C50F47" w14:textId="77777777" w:rsidR="00AD651C" w:rsidRDefault="00DC3997">
            <w:pPr>
              <w:spacing w:before="240"/>
              <w:jc w:val="center"/>
            </w:pPr>
            <w:r>
              <w:t>Pratiksha Manandhar</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E7EF70" w14:textId="77777777" w:rsidR="00AD651C" w:rsidRDefault="00DC3997">
            <w:pPr>
              <w:spacing w:before="240"/>
              <w:jc w:val="center"/>
            </w:pPr>
            <w:r>
              <w:t xml:space="preserve">Web specialist </w:t>
            </w:r>
          </w:p>
        </w:tc>
      </w:tr>
      <w:tr w:rsidR="00AD651C" w14:paraId="6684847A" w14:textId="77777777">
        <w:trPr>
          <w:trHeight w:val="545"/>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0F77D2"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747B85" w14:textId="77777777" w:rsidR="00AD651C" w:rsidRDefault="00DC3997">
            <w:pPr>
              <w:spacing w:before="240"/>
              <w:jc w:val="center"/>
            </w:pPr>
            <w:r>
              <w:t>Top Bahadur Rana</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B37B0E" w14:textId="77777777" w:rsidR="00AD651C" w:rsidRDefault="00DC3997">
            <w:pPr>
              <w:spacing w:before="240"/>
              <w:jc w:val="center"/>
            </w:pPr>
            <w:r>
              <w:t xml:space="preserve">Web specialist </w:t>
            </w:r>
          </w:p>
        </w:tc>
      </w:tr>
      <w:tr w:rsidR="00AD651C" w14:paraId="6EF83C2B" w14:textId="77777777">
        <w:trPr>
          <w:trHeight w:val="480"/>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B2599"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3E19EC" w14:textId="77777777" w:rsidR="00AD651C" w:rsidRDefault="00DC3997">
            <w:pPr>
              <w:spacing w:before="240"/>
              <w:jc w:val="center"/>
            </w:pPr>
            <w:r>
              <w:t>Sanjeev Lamsal</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756D8A" w14:textId="77777777" w:rsidR="00AD651C" w:rsidRDefault="00DC3997">
            <w:pPr>
              <w:spacing w:before="240"/>
              <w:jc w:val="center"/>
            </w:pPr>
            <w:r>
              <w:t xml:space="preserve">Database  specialist </w:t>
            </w:r>
          </w:p>
        </w:tc>
      </w:tr>
      <w:tr w:rsidR="00AD651C" w14:paraId="5CBBD65F" w14:textId="77777777">
        <w:trPr>
          <w:trHeight w:val="765"/>
        </w:trPr>
        <w:tc>
          <w:tcPr>
            <w:tcW w:w="334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93355" w14:textId="77777777" w:rsidR="00AD651C" w:rsidRDefault="00DC3997">
            <w:pPr>
              <w:spacing w:before="240"/>
              <w:jc w:val="center"/>
              <w:rPr>
                <w:b/>
              </w:rPr>
            </w:pPr>
            <w:r>
              <w:rPr>
                <w:b/>
              </w:rPr>
              <w:t>Least likely role</w:t>
            </w: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A32B80" w14:textId="77777777" w:rsidR="00AD651C" w:rsidRDefault="00DC3997">
            <w:pPr>
              <w:spacing w:before="240"/>
              <w:jc w:val="center"/>
            </w:pPr>
            <w:r>
              <w:t>Aayush Lal Rajbhandari</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C8D5B8" w14:textId="77777777" w:rsidR="00AD651C" w:rsidRDefault="00DC3997">
            <w:pPr>
              <w:spacing w:before="240"/>
              <w:jc w:val="center"/>
            </w:pPr>
            <w:r>
              <w:t>Implementer</w:t>
            </w:r>
          </w:p>
        </w:tc>
      </w:tr>
      <w:tr w:rsidR="00AD651C" w14:paraId="5BAA3A5F" w14:textId="77777777">
        <w:trPr>
          <w:trHeight w:val="545"/>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1BF53F"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9C3998" w14:textId="77777777" w:rsidR="00AD651C" w:rsidRDefault="00DC3997">
            <w:pPr>
              <w:spacing w:before="240"/>
              <w:jc w:val="center"/>
            </w:pPr>
            <w:r>
              <w:t>Aman Kumar Shrestha</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5A4F8B" w14:textId="77777777" w:rsidR="00AD651C" w:rsidRDefault="00DC3997">
            <w:pPr>
              <w:spacing w:before="240"/>
              <w:jc w:val="center"/>
            </w:pPr>
            <w:r>
              <w:t>Complete finisher</w:t>
            </w:r>
          </w:p>
        </w:tc>
      </w:tr>
      <w:tr w:rsidR="00AD651C" w14:paraId="72A1E807" w14:textId="77777777">
        <w:trPr>
          <w:trHeight w:val="545"/>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8E352A"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9A6040" w14:textId="77777777" w:rsidR="00AD651C" w:rsidRDefault="00DC3997">
            <w:pPr>
              <w:spacing w:before="240"/>
              <w:jc w:val="center"/>
            </w:pPr>
            <w:r>
              <w:t>Pratiksha Manandhar</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6B68D7" w14:textId="77777777" w:rsidR="00AD651C" w:rsidRDefault="00DC3997">
            <w:pPr>
              <w:spacing w:before="240"/>
              <w:jc w:val="center"/>
            </w:pPr>
            <w:r>
              <w:t xml:space="preserve">Implementer </w:t>
            </w:r>
          </w:p>
        </w:tc>
      </w:tr>
      <w:tr w:rsidR="00AD651C" w14:paraId="7712986B" w14:textId="77777777">
        <w:trPr>
          <w:trHeight w:val="515"/>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4F5246"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14197A" w14:textId="77777777" w:rsidR="00AD651C" w:rsidRDefault="00DC3997">
            <w:pPr>
              <w:spacing w:before="240"/>
              <w:jc w:val="center"/>
            </w:pPr>
            <w:r>
              <w:t>Top Bahadur Rana</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223330" w14:textId="77777777" w:rsidR="00AD651C" w:rsidRDefault="00DC3997">
            <w:pPr>
              <w:spacing w:before="240"/>
              <w:jc w:val="center"/>
            </w:pPr>
            <w:r>
              <w:t>Shaper</w:t>
            </w:r>
          </w:p>
        </w:tc>
      </w:tr>
      <w:tr w:rsidR="00AD651C" w14:paraId="74D00203" w14:textId="77777777">
        <w:trPr>
          <w:trHeight w:val="360"/>
        </w:trPr>
        <w:tc>
          <w:tcPr>
            <w:tcW w:w="334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E34F0" w14:textId="77777777" w:rsidR="00AD651C" w:rsidRDefault="00AD651C">
            <w:pPr>
              <w:widowControl w:val="0"/>
              <w:pBdr>
                <w:top w:val="nil"/>
                <w:left w:val="nil"/>
                <w:bottom w:val="nil"/>
                <w:right w:val="nil"/>
                <w:between w:val="nil"/>
              </w:pBdr>
            </w:pPr>
          </w:p>
        </w:tc>
        <w:tc>
          <w:tcPr>
            <w:tcW w:w="35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19C99" w14:textId="77777777" w:rsidR="00AD651C" w:rsidRDefault="00DC3997">
            <w:pPr>
              <w:spacing w:before="240"/>
              <w:jc w:val="center"/>
            </w:pPr>
            <w:r>
              <w:t>Sanjeev Lamsal</w:t>
            </w:r>
          </w:p>
        </w:tc>
        <w:tc>
          <w:tcPr>
            <w:tcW w:w="27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118961" w14:textId="77777777" w:rsidR="00AD651C" w:rsidRDefault="00DC3997">
            <w:pPr>
              <w:spacing w:before="240"/>
              <w:jc w:val="center"/>
            </w:pPr>
            <w:r>
              <w:t>Complete Finisher</w:t>
            </w:r>
          </w:p>
        </w:tc>
      </w:tr>
    </w:tbl>
    <w:p w14:paraId="6AEA1AA2" w14:textId="77777777" w:rsidR="00AD651C" w:rsidRDefault="00DC3997">
      <w:pPr>
        <w:spacing w:before="240" w:after="200"/>
        <w:rPr>
          <w:b/>
        </w:rPr>
      </w:pPr>
      <w:r>
        <w:rPr>
          <w:b/>
        </w:rPr>
        <w:t>2.2 Skill Audit(Team)</w:t>
      </w:r>
    </w:p>
    <w:p w14:paraId="320CA845" w14:textId="77777777" w:rsidR="00AD651C" w:rsidRDefault="00DC3997">
      <w:pPr>
        <w:spacing w:before="240" w:after="200"/>
      </w:pPr>
      <w:r>
        <w:rPr>
          <w:noProof/>
          <w:lang w:eastAsia="en-GB" w:bidi="ne-NP"/>
        </w:rPr>
        <w:drawing>
          <wp:inline distT="114300" distB="114300" distL="114300" distR="114300" wp14:anchorId="3A37832E" wp14:editId="7EB05B77">
            <wp:extent cx="7067550" cy="4548188"/>
            <wp:effectExtent l="0" t="0" r="0" b="0"/>
            <wp:docPr id="15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a:stretch>
                      <a:fillRect/>
                    </a:stretch>
                  </pic:blipFill>
                  <pic:spPr>
                    <a:xfrm>
                      <a:off x="0" y="0"/>
                      <a:ext cx="7067550" cy="4548188"/>
                    </a:xfrm>
                    <a:prstGeom prst="rect">
                      <a:avLst/>
                    </a:prstGeom>
                    <a:ln/>
                  </pic:spPr>
                </pic:pic>
              </a:graphicData>
            </a:graphic>
          </wp:inline>
        </w:drawing>
      </w:r>
    </w:p>
    <w:p w14:paraId="2AA03CCE" w14:textId="77777777" w:rsidR="00AD651C" w:rsidRDefault="00AD651C">
      <w:pPr>
        <w:spacing w:before="240" w:after="200"/>
      </w:pPr>
    </w:p>
    <w:p w14:paraId="6049673A" w14:textId="77777777" w:rsidR="00AD651C" w:rsidRDefault="00AD651C">
      <w:pPr>
        <w:spacing w:before="240" w:after="200"/>
      </w:pPr>
    </w:p>
    <w:p w14:paraId="7B0A0557" w14:textId="77777777" w:rsidR="00AD651C" w:rsidRDefault="00AD651C">
      <w:pPr>
        <w:spacing w:before="240" w:after="200"/>
      </w:pPr>
    </w:p>
    <w:p w14:paraId="4A7BE2AD" w14:textId="77777777" w:rsidR="00AD651C" w:rsidRDefault="00AD651C">
      <w:pPr>
        <w:spacing w:before="240" w:after="200"/>
      </w:pPr>
    </w:p>
    <w:p w14:paraId="0DB3DB4C" w14:textId="77777777" w:rsidR="00AD651C" w:rsidRDefault="00AD651C">
      <w:pPr>
        <w:spacing w:before="240" w:after="200"/>
      </w:pPr>
    </w:p>
    <w:p w14:paraId="47F09AEC" w14:textId="77777777" w:rsidR="00AD651C" w:rsidRDefault="00AD651C">
      <w:pPr>
        <w:spacing w:before="240" w:after="200"/>
      </w:pPr>
    </w:p>
    <w:p w14:paraId="74741EEE" w14:textId="77777777" w:rsidR="00AD651C" w:rsidRDefault="00AD651C">
      <w:pPr>
        <w:spacing w:before="240" w:after="200"/>
      </w:pPr>
    </w:p>
    <w:p w14:paraId="25D39071" w14:textId="77777777" w:rsidR="00AD651C" w:rsidRDefault="00AD651C">
      <w:pPr>
        <w:spacing w:before="240" w:after="200"/>
      </w:pPr>
    </w:p>
    <w:p w14:paraId="4058FBD1" w14:textId="77777777" w:rsidR="00AD651C" w:rsidRDefault="00AD651C">
      <w:pPr>
        <w:spacing w:before="240" w:after="200"/>
      </w:pPr>
    </w:p>
    <w:p w14:paraId="30C166AE" w14:textId="77777777" w:rsidR="00AD651C" w:rsidRDefault="00AD651C">
      <w:pPr>
        <w:spacing w:before="240" w:after="200"/>
        <w:rPr>
          <w:b/>
        </w:rPr>
      </w:pPr>
    </w:p>
    <w:p w14:paraId="068CEE51" w14:textId="77777777" w:rsidR="00AD651C" w:rsidRDefault="00AD651C">
      <w:pPr>
        <w:spacing w:before="240" w:after="200"/>
        <w:rPr>
          <w:b/>
        </w:rPr>
      </w:pPr>
    </w:p>
    <w:p w14:paraId="679F4961" w14:textId="77777777" w:rsidR="00AD651C" w:rsidRDefault="00AD651C">
      <w:pPr>
        <w:spacing w:before="240" w:after="200"/>
        <w:rPr>
          <w:b/>
        </w:rPr>
      </w:pPr>
    </w:p>
    <w:p w14:paraId="64CEF1AB" w14:textId="77777777" w:rsidR="00AD651C" w:rsidRDefault="00AD651C">
      <w:pPr>
        <w:spacing w:before="240" w:after="200"/>
        <w:rPr>
          <w:b/>
        </w:rPr>
      </w:pPr>
    </w:p>
    <w:p w14:paraId="721A0862" w14:textId="77777777" w:rsidR="00AD651C" w:rsidRDefault="00AD651C">
      <w:pPr>
        <w:spacing w:before="240" w:after="200"/>
        <w:rPr>
          <w:b/>
        </w:rPr>
      </w:pPr>
    </w:p>
    <w:p w14:paraId="6BC07A94" w14:textId="77777777" w:rsidR="00AD651C" w:rsidRDefault="00DC3997">
      <w:pPr>
        <w:spacing w:before="240" w:after="200"/>
        <w:rPr>
          <w:b/>
        </w:rPr>
      </w:pPr>
      <w:r>
        <w:rPr>
          <w:b/>
        </w:rPr>
        <w:t>2.2 Skill Audit (Individual)</w:t>
      </w:r>
    </w:p>
    <w:p w14:paraId="522B7E05" w14:textId="77777777" w:rsidR="00AD651C" w:rsidRDefault="00DC3997">
      <w:pPr>
        <w:spacing w:before="240" w:after="200"/>
        <w:rPr>
          <w:b/>
        </w:rPr>
      </w:pPr>
      <w:r>
        <w:rPr>
          <w:noProof/>
          <w:lang w:eastAsia="en-GB" w:bidi="ne-NP"/>
        </w:rPr>
        <w:drawing>
          <wp:inline distT="0" distB="0" distL="0" distR="0" wp14:anchorId="4EB1E9AD" wp14:editId="50A6BEB7">
            <wp:extent cx="6247598" cy="4030980"/>
            <wp:effectExtent l="0" t="0" r="1270" b="7620"/>
            <wp:docPr id="15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
                    <a:srcRect/>
                    <a:stretch>
                      <a:fillRect/>
                    </a:stretch>
                  </pic:blipFill>
                  <pic:spPr>
                    <a:xfrm>
                      <a:off x="0" y="0"/>
                      <a:ext cx="6254485" cy="4035423"/>
                    </a:xfrm>
                    <a:prstGeom prst="rect">
                      <a:avLst/>
                    </a:prstGeom>
                    <a:ln/>
                  </pic:spPr>
                </pic:pic>
              </a:graphicData>
            </a:graphic>
          </wp:inline>
        </w:drawing>
      </w:r>
    </w:p>
    <w:p w14:paraId="698E6233" w14:textId="77777777" w:rsidR="00AD651C" w:rsidRDefault="00AD651C">
      <w:pPr>
        <w:spacing w:before="240" w:after="200"/>
      </w:pPr>
    </w:p>
    <w:p w14:paraId="165A3D4F" w14:textId="77777777" w:rsidR="00AD651C" w:rsidRDefault="00AD651C">
      <w:pPr>
        <w:spacing w:before="240" w:after="200"/>
      </w:pPr>
    </w:p>
    <w:p w14:paraId="1EEEC011" w14:textId="77777777" w:rsidR="00AD651C" w:rsidRDefault="00DC3997">
      <w:pPr>
        <w:spacing w:before="240" w:after="200"/>
      </w:pPr>
      <w:r>
        <w:rPr>
          <w:noProof/>
          <w:lang w:eastAsia="en-GB" w:bidi="ne-NP"/>
        </w:rPr>
        <w:lastRenderedPageBreak/>
        <w:drawing>
          <wp:inline distT="0" distB="0" distL="0" distR="0" wp14:anchorId="363BAF3F" wp14:editId="2ABEC1DB">
            <wp:extent cx="6243645" cy="2463800"/>
            <wp:effectExtent l="0" t="0" r="0" b="0"/>
            <wp:docPr id="1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6243645" cy="2463800"/>
                    </a:xfrm>
                    <a:prstGeom prst="rect">
                      <a:avLst/>
                    </a:prstGeom>
                    <a:ln/>
                  </pic:spPr>
                </pic:pic>
              </a:graphicData>
            </a:graphic>
          </wp:inline>
        </w:drawing>
      </w:r>
    </w:p>
    <w:p w14:paraId="484B00C6" w14:textId="77777777" w:rsidR="00AD651C" w:rsidRDefault="00AD651C">
      <w:pPr>
        <w:spacing w:before="240" w:after="200"/>
      </w:pPr>
    </w:p>
    <w:p w14:paraId="00699967" w14:textId="77777777" w:rsidR="00AD651C" w:rsidRDefault="00AD651C">
      <w:pPr>
        <w:spacing w:before="240" w:after="200"/>
      </w:pPr>
    </w:p>
    <w:p w14:paraId="6E2EC65A" w14:textId="77777777" w:rsidR="00AD651C" w:rsidRDefault="00DC3997">
      <w:pPr>
        <w:spacing w:before="240" w:after="200"/>
        <w:rPr>
          <w:b/>
        </w:rPr>
      </w:pPr>
      <w:r>
        <w:rPr>
          <w:b/>
        </w:rPr>
        <w:t>2.3 MS-PROJECT</w:t>
      </w:r>
    </w:p>
    <w:p w14:paraId="137C64E8" w14:textId="77777777" w:rsidR="00AD651C" w:rsidRDefault="00DC3997">
      <w:pPr>
        <w:spacing w:before="240" w:after="200"/>
      </w:pPr>
      <w:r>
        <w:rPr>
          <w:b/>
        </w:rPr>
        <w:t>Gantt Chart:</w:t>
      </w:r>
      <w:r>
        <w:rPr>
          <w:noProof/>
          <w:lang w:eastAsia="en-GB" w:bidi="ne-NP"/>
        </w:rPr>
        <w:drawing>
          <wp:inline distT="114300" distB="114300" distL="114300" distR="114300" wp14:anchorId="731FAA59" wp14:editId="20D71697">
            <wp:extent cx="7032308" cy="5010150"/>
            <wp:effectExtent l="0" t="0" r="0" b="0"/>
            <wp:docPr id="15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7032308" cy="5010150"/>
                    </a:xfrm>
                    <a:prstGeom prst="rect">
                      <a:avLst/>
                    </a:prstGeom>
                    <a:ln/>
                  </pic:spPr>
                </pic:pic>
              </a:graphicData>
            </a:graphic>
          </wp:inline>
        </w:drawing>
      </w:r>
    </w:p>
    <w:p w14:paraId="2637E409" w14:textId="77777777" w:rsidR="00AD651C" w:rsidRDefault="00AD651C">
      <w:pPr>
        <w:spacing w:before="240" w:after="200"/>
        <w:rPr>
          <w:b/>
          <w:sz w:val="24"/>
          <w:szCs w:val="24"/>
        </w:rPr>
      </w:pPr>
    </w:p>
    <w:p w14:paraId="4933F93F" w14:textId="77777777" w:rsidR="00AD651C" w:rsidRDefault="00AD651C">
      <w:pPr>
        <w:spacing w:before="240" w:after="200"/>
        <w:rPr>
          <w:b/>
          <w:sz w:val="24"/>
          <w:szCs w:val="24"/>
        </w:rPr>
      </w:pPr>
    </w:p>
    <w:p w14:paraId="69EDC6C4" w14:textId="77777777" w:rsidR="00AD651C" w:rsidRDefault="00AD651C">
      <w:pPr>
        <w:spacing w:before="240" w:after="200"/>
        <w:rPr>
          <w:b/>
          <w:sz w:val="24"/>
          <w:szCs w:val="24"/>
        </w:rPr>
      </w:pPr>
    </w:p>
    <w:p w14:paraId="61EF4815" w14:textId="77777777" w:rsidR="00AD651C" w:rsidRDefault="00AD651C">
      <w:pPr>
        <w:spacing w:before="240" w:after="200"/>
        <w:rPr>
          <w:b/>
          <w:sz w:val="24"/>
          <w:szCs w:val="24"/>
        </w:rPr>
      </w:pPr>
    </w:p>
    <w:p w14:paraId="33AD49A3" w14:textId="77777777" w:rsidR="00AD651C" w:rsidRDefault="00AD651C">
      <w:pPr>
        <w:spacing w:before="240" w:after="200"/>
        <w:rPr>
          <w:b/>
          <w:sz w:val="24"/>
          <w:szCs w:val="24"/>
        </w:rPr>
      </w:pPr>
    </w:p>
    <w:p w14:paraId="19EEBD4C" w14:textId="77777777" w:rsidR="00AD651C" w:rsidRDefault="00AD651C">
      <w:pPr>
        <w:spacing w:before="240" w:after="200"/>
        <w:rPr>
          <w:b/>
          <w:sz w:val="24"/>
          <w:szCs w:val="24"/>
        </w:rPr>
      </w:pPr>
    </w:p>
    <w:p w14:paraId="76E0C03B" w14:textId="77777777" w:rsidR="00AD651C" w:rsidRDefault="00AD651C">
      <w:pPr>
        <w:spacing w:before="240" w:after="200"/>
        <w:rPr>
          <w:b/>
          <w:sz w:val="24"/>
          <w:szCs w:val="24"/>
        </w:rPr>
      </w:pPr>
    </w:p>
    <w:p w14:paraId="273B9D68" w14:textId="77777777" w:rsidR="00AD651C" w:rsidRDefault="00AD651C">
      <w:pPr>
        <w:spacing w:before="240" w:after="200"/>
        <w:rPr>
          <w:b/>
          <w:sz w:val="24"/>
          <w:szCs w:val="24"/>
        </w:rPr>
      </w:pPr>
    </w:p>
    <w:p w14:paraId="35126FEE" w14:textId="77777777" w:rsidR="00AD651C" w:rsidRDefault="00AD651C">
      <w:pPr>
        <w:spacing w:before="240" w:after="200"/>
        <w:rPr>
          <w:b/>
          <w:sz w:val="24"/>
          <w:szCs w:val="24"/>
        </w:rPr>
      </w:pPr>
    </w:p>
    <w:p w14:paraId="1F5CCC70" w14:textId="77777777" w:rsidR="00AD651C" w:rsidRDefault="00AD651C">
      <w:pPr>
        <w:spacing w:before="240" w:after="200"/>
        <w:rPr>
          <w:b/>
          <w:sz w:val="24"/>
          <w:szCs w:val="24"/>
        </w:rPr>
      </w:pPr>
    </w:p>
    <w:p w14:paraId="461BA966" w14:textId="77777777" w:rsidR="00AD651C" w:rsidRDefault="00AD651C">
      <w:pPr>
        <w:spacing w:before="240" w:after="200"/>
        <w:rPr>
          <w:b/>
          <w:sz w:val="24"/>
          <w:szCs w:val="24"/>
        </w:rPr>
      </w:pPr>
    </w:p>
    <w:p w14:paraId="2E3E7730" w14:textId="77777777" w:rsidR="00AD651C" w:rsidRDefault="00AD651C">
      <w:pPr>
        <w:spacing w:before="240" w:after="200"/>
        <w:rPr>
          <w:b/>
          <w:sz w:val="24"/>
          <w:szCs w:val="24"/>
        </w:rPr>
      </w:pPr>
    </w:p>
    <w:p w14:paraId="2D6F2AB4" w14:textId="77777777" w:rsidR="00AD651C" w:rsidRDefault="00DC3997">
      <w:pPr>
        <w:spacing w:before="240" w:after="200"/>
        <w:rPr>
          <w:b/>
          <w:sz w:val="24"/>
          <w:szCs w:val="24"/>
        </w:rPr>
      </w:pPr>
      <w:r>
        <w:rPr>
          <w:b/>
          <w:sz w:val="24"/>
          <w:szCs w:val="24"/>
        </w:rPr>
        <w:t>Timeline</w:t>
      </w:r>
    </w:p>
    <w:p w14:paraId="1CC6130F" w14:textId="77777777" w:rsidR="00AD651C" w:rsidRDefault="00AD651C">
      <w:pPr>
        <w:spacing w:before="240" w:after="200"/>
      </w:pPr>
    </w:p>
    <w:p w14:paraId="75D5EDDA" w14:textId="77777777" w:rsidR="00AD651C" w:rsidRDefault="00DC3997">
      <w:pPr>
        <w:spacing w:before="240" w:after="200"/>
      </w:pPr>
      <w:r>
        <w:rPr>
          <w:noProof/>
          <w:lang w:eastAsia="en-GB" w:bidi="ne-NP"/>
        </w:rPr>
        <w:drawing>
          <wp:inline distT="114300" distB="114300" distL="114300" distR="114300" wp14:anchorId="768A54E0" wp14:editId="33E71428">
            <wp:extent cx="6248400" cy="3738297"/>
            <wp:effectExtent l="0" t="0" r="0" b="0"/>
            <wp:docPr id="1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6248400" cy="3738297"/>
                    </a:xfrm>
                    <a:prstGeom prst="rect">
                      <a:avLst/>
                    </a:prstGeom>
                    <a:ln/>
                  </pic:spPr>
                </pic:pic>
              </a:graphicData>
            </a:graphic>
          </wp:inline>
        </w:drawing>
      </w:r>
    </w:p>
    <w:p w14:paraId="2B12C85F" w14:textId="77777777" w:rsidR="00AD651C" w:rsidRDefault="00AD651C">
      <w:pPr>
        <w:spacing w:before="240" w:after="200"/>
      </w:pPr>
    </w:p>
    <w:p w14:paraId="0A9DA7E0" w14:textId="77777777" w:rsidR="00AD651C" w:rsidRDefault="00AD651C">
      <w:pPr>
        <w:spacing w:before="240" w:after="200"/>
        <w:rPr>
          <w:b/>
        </w:rPr>
      </w:pPr>
    </w:p>
    <w:p w14:paraId="5D3DFB2A" w14:textId="77777777" w:rsidR="00AD651C" w:rsidRDefault="00AD651C">
      <w:pPr>
        <w:spacing w:before="240" w:after="200"/>
        <w:rPr>
          <w:b/>
        </w:rPr>
      </w:pPr>
    </w:p>
    <w:p w14:paraId="2DD95C57" w14:textId="77777777" w:rsidR="00AD651C" w:rsidRDefault="00AD651C">
      <w:pPr>
        <w:spacing w:before="240" w:after="200"/>
        <w:rPr>
          <w:b/>
        </w:rPr>
      </w:pPr>
    </w:p>
    <w:p w14:paraId="06B84688" w14:textId="77777777" w:rsidR="00AD651C" w:rsidRDefault="00AD651C">
      <w:pPr>
        <w:spacing w:before="240" w:after="200"/>
        <w:rPr>
          <w:b/>
        </w:rPr>
      </w:pPr>
    </w:p>
    <w:p w14:paraId="66768979" w14:textId="77777777" w:rsidR="00AD651C" w:rsidRDefault="00DC3997">
      <w:pPr>
        <w:spacing w:before="240" w:after="200"/>
        <w:rPr>
          <w:b/>
        </w:rPr>
      </w:pPr>
      <w:r>
        <w:rPr>
          <w:b/>
        </w:rPr>
        <w:t>Network Diagram</w:t>
      </w:r>
    </w:p>
    <w:p w14:paraId="6C84DE64" w14:textId="77777777" w:rsidR="00AD651C" w:rsidRDefault="00DC3997">
      <w:pPr>
        <w:spacing w:before="240" w:after="200"/>
      </w:pPr>
      <w:r>
        <w:rPr>
          <w:noProof/>
          <w:lang w:eastAsia="en-GB" w:bidi="ne-NP"/>
        </w:rPr>
        <w:drawing>
          <wp:inline distT="114300" distB="114300" distL="114300" distR="114300" wp14:anchorId="42FD02E5" wp14:editId="7F64E627">
            <wp:extent cx="6245550" cy="3340100"/>
            <wp:effectExtent l="0" t="0" r="0" b="0"/>
            <wp:docPr id="15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
                    <a:srcRect/>
                    <a:stretch>
                      <a:fillRect/>
                    </a:stretch>
                  </pic:blipFill>
                  <pic:spPr>
                    <a:xfrm>
                      <a:off x="0" y="0"/>
                      <a:ext cx="6245550" cy="3340100"/>
                    </a:xfrm>
                    <a:prstGeom prst="rect">
                      <a:avLst/>
                    </a:prstGeom>
                    <a:ln/>
                  </pic:spPr>
                </pic:pic>
              </a:graphicData>
            </a:graphic>
          </wp:inline>
        </w:drawing>
      </w:r>
    </w:p>
    <w:p w14:paraId="405490B3" w14:textId="77777777" w:rsidR="00AD651C" w:rsidRDefault="00DC3997">
      <w:pPr>
        <w:spacing w:before="240" w:after="200"/>
        <w:rPr>
          <w:b/>
        </w:rPr>
      </w:pPr>
      <w:r>
        <w:rPr>
          <w:b/>
        </w:rPr>
        <w:t>Task Sheet</w:t>
      </w:r>
    </w:p>
    <w:p w14:paraId="073FEBF0" w14:textId="77777777" w:rsidR="00AD651C" w:rsidRDefault="00DC3997">
      <w:pPr>
        <w:spacing w:before="240" w:after="200"/>
      </w:pPr>
      <w:r>
        <w:rPr>
          <w:noProof/>
          <w:lang w:eastAsia="en-GB" w:bidi="ne-NP"/>
        </w:rPr>
        <w:lastRenderedPageBreak/>
        <w:drawing>
          <wp:inline distT="114300" distB="114300" distL="114300" distR="114300" wp14:anchorId="5CDE53A3" wp14:editId="583B7C97">
            <wp:extent cx="6248400" cy="3823974"/>
            <wp:effectExtent l="0" t="0" r="0" b="0"/>
            <wp:docPr id="15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
                    <a:srcRect/>
                    <a:stretch>
                      <a:fillRect/>
                    </a:stretch>
                  </pic:blipFill>
                  <pic:spPr>
                    <a:xfrm>
                      <a:off x="0" y="0"/>
                      <a:ext cx="6248400" cy="3823974"/>
                    </a:xfrm>
                    <a:prstGeom prst="rect">
                      <a:avLst/>
                    </a:prstGeom>
                    <a:ln/>
                  </pic:spPr>
                </pic:pic>
              </a:graphicData>
            </a:graphic>
          </wp:inline>
        </w:drawing>
      </w:r>
    </w:p>
    <w:p w14:paraId="3A4AFF8C" w14:textId="77777777" w:rsidR="00AD651C" w:rsidRDefault="00AD651C">
      <w:pPr>
        <w:spacing w:before="240" w:after="200"/>
      </w:pPr>
    </w:p>
    <w:p w14:paraId="6A3A81E3" w14:textId="77777777" w:rsidR="00AD651C" w:rsidRDefault="00AD651C">
      <w:pPr>
        <w:spacing w:before="240" w:after="200"/>
      </w:pPr>
    </w:p>
    <w:p w14:paraId="6195CE1C" w14:textId="77777777" w:rsidR="00AD651C" w:rsidRDefault="00AD651C">
      <w:pPr>
        <w:spacing w:before="240" w:after="200"/>
      </w:pPr>
    </w:p>
    <w:p w14:paraId="4B10F08C" w14:textId="77777777" w:rsidR="00AD651C" w:rsidRDefault="00DC3997">
      <w:pPr>
        <w:spacing w:before="240" w:after="200"/>
      </w:pPr>
      <w:r>
        <w:rPr>
          <w:b/>
        </w:rPr>
        <w:t>Calendar</w:t>
      </w:r>
      <w:r>
        <w:rPr>
          <w:noProof/>
          <w:lang w:eastAsia="en-GB" w:bidi="ne-NP"/>
        </w:rPr>
        <w:drawing>
          <wp:inline distT="114300" distB="114300" distL="114300" distR="114300" wp14:anchorId="7D2787AA" wp14:editId="708C8AA7">
            <wp:extent cx="6245550" cy="3365500"/>
            <wp:effectExtent l="0" t="0" r="0" b="0"/>
            <wp:docPr id="15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6245550" cy="3365500"/>
                    </a:xfrm>
                    <a:prstGeom prst="rect">
                      <a:avLst/>
                    </a:prstGeom>
                    <a:ln/>
                  </pic:spPr>
                </pic:pic>
              </a:graphicData>
            </a:graphic>
          </wp:inline>
        </w:drawing>
      </w:r>
    </w:p>
    <w:p w14:paraId="63E905AC" w14:textId="77777777" w:rsidR="00AD651C" w:rsidRDefault="00DC3997">
      <w:pPr>
        <w:spacing w:before="240" w:after="200"/>
      </w:pPr>
      <w:r>
        <w:rPr>
          <w:noProof/>
          <w:lang w:eastAsia="en-GB" w:bidi="ne-NP"/>
        </w:rPr>
        <w:lastRenderedPageBreak/>
        <w:drawing>
          <wp:inline distT="114300" distB="114300" distL="114300" distR="114300" wp14:anchorId="5AB01949" wp14:editId="30C6DFA9">
            <wp:extent cx="6245550" cy="3352800"/>
            <wp:effectExtent l="0" t="0" r="0" b="0"/>
            <wp:docPr id="15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
                    <a:srcRect/>
                    <a:stretch>
                      <a:fillRect/>
                    </a:stretch>
                  </pic:blipFill>
                  <pic:spPr>
                    <a:xfrm>
                      <a:off x="0" y="0"/>
                      <a:ext cx="6245550" cy="3352800"/>
                    </a:xfrm>
                    <a:prstGeom prst="rect">
                      <a:avLst/>
                    </a:prstGeom>
                    <a:ln/>
                  </pic:spPr>
                </pic:pic>
              </a:graphicData>
            </a:graphic>
          </wp:inline>
        </w:drawing>
      </w:r>
    </w:p>
    <w:p w14:paraId="7D8B7704" w14:textId="77777777" w:rsidR="00AD651C" w:rsidRDefault="00DC3997">
      <w:pPr>
        <w:spacing w:before="240" w:after="200"/>
      </w:pPr>
      <w:r>
        <w:rPr>
          <w:noProof/>
          <w:lang w:eastAsia="en-GB" w:bidi="ne-NP"/>
        </w:rPr>
        <w:drawing>
          <wp:inline distT="114300" distB="114300" distL="114300" distR="114300" wp14:anchorId="587F1D93" wp14:editId="1F9E7FAC">
            <wp:extent cx="6245550" cy="3365500"/>
            <wp:effectExtent l="0" t="0" r="0" b="0"/>
            <wp:docPr id="16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6245550" cy="3365500"/>
                    </a:xfrm>
                    <a:prstGeom prst="rect">
                      <a:avLst/>
                    </a:prstGeom>
                    <a:ln/>
                  </pic:spPr>
                </pic:pic>
              </a:graphicData>
            </a:graphic>
          </wp:inline>
        </w:drawing>
      </w:r>
    </w:p>
    <w:p w14:paraId="6A61C4FE" w14:textId="77777777" w:rsidR="00AD651C" w:rsidRDefault="00DC3997">
      <w:pPr>
        <w:spacing w:before="240" w:after="200"/>
      </w:pPr>
      <w:r>
        <w:rPr>
          <w:noProof/>
          <w:lang w:eastAsia="en-GB" w:bidi="ne-NP"/>
        </w:rPr>
        <w:lastRenderedPageBreak/>
        <w:drawing>
          <wp:inline distT="114300" distB="114300" distL="114300" distR="114300" wp14:anchorId="1E94B936" wp14:editId="4A920A48">
            <wp:extent cx="5172075" cy="2909888"/>
            <wp:effectExtent l="0" t="0" r="0" b="0"/>
            <wp:docPr id="16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
                    <a:srcRect/>
                    <a:stretch>
                      <a:fillRect/>
                    </a:stretch>
                  </pic:blipFill>
                  <pic:spPr>
                    <a:xfrm>
                      <a:off x="0" y="0"/>
                      <a:ext cx="5172075" cy="2909888"/>
                    </a:xfrm>
                    <a:prstGeom prst="rect">
                      <a:avLst/>
                    </a:prstGeom>
                    <a:ln/>
                  </pic:spPr>
                </pic:pic>
              </a:graphicData>
            </a:graphic>
          </wp:inline>
        </w:drawing>
      </w:r>
    </w:p>
    <w:p w14:paraId="43CF3DE2" w14:textId="77777777" w:rsidR="00AD651C" w:rsidRDefault="00DC3997">
      <w:pPr>
        <w:spacing w:before="240" w:after="200"/>
      </w:pPr>
      <w:r>
        <w:rPr>
          <w:noProof/>
          <w:lang w:eastAsia="en-GB" w:bidi="ne-NP"/>
        </w:rPr>
        <w:drawing>
          <wp:inline distT="114300" distB="114300" distL="114300" distR="114300" wp14:anchorId="5FA158CD" wp14:editId="4BD898D9">
            <wp:extent cx="4510088" cy="4788280"/>
            <wp:effectExtent l="0" t="0" r="0" b="0"/>
            <wp:docPr id="16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7"/>
                    <a:srcRect/>
                    <a:stretch>
                      <a:fillRect/>
                    </a:stretch>
                  </pic:blipFill>
                  <pic:spPr>
                    <a:xfrm>
                      <a:off x="0" y="0"/>
                      <a:ext cx="4510088" cy="4788280"/>
                    </a:xfrm>
                    <a:prstGeom prst="rect">
                      <a:avLst/>
                    </a:prstGeom>
                    <a:ln/>
                  </pic:spPr>
                </pic:pic>
              </a:graphicData>
            </a:graphic>
          </wp:inline>
        </w:drawing>
      </w:r>
    </w:p>
    <w:p w14:paraId="0085D961" w14:textId="77777777" w:rsidR="00AD651C" w:rsidRDefault="00DC3997">
      <w:pPr>
        <w:spacing w:before="240" w:after="200"/>
        <w:rPr>
          <w:b/>
        </w:rPr>
      </w:pPr>
      <w:r>
        <w:rPr>
          <w:b/>
        </w:rPr>
        <w:t>Resource Sheet</w:t>
      </w:r>
    </w:p>
    <w:p w14:paraId="29F0FC49" w14:textId="77777777" w:rsidR="00AD651C" w:rsidRDefault="00DC3997">
      <w:pPr>
        <w:spacing w:before="240" w:after="200"/>
      </w:pPr>
      <w:r>
        <w:rPr>
          <w:noProof/>
          <w:lang w:eastAsia="en-GB" w:bidi="ne-NP"/>
        </w:rPr>
        <w:lastRenderedPageBreak/>
        <w:drawing>
          <wp:inline distT="114300" distB="114300" distL="114300" distR="114300" wp14:anchorId="4F6C97A5" wp14:editId="1402747A">
            <wp:extent cx="6245550" cy="3365500"/>
            <wp:effectExtent l="0" t="0" r="0" b="0"/>
            <wp:docPr id="16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8"/>
                    <a:srcRect/>
                    <a:stretch>
                      <a:fillRect/>
                    </a:stretch>
                  </pic:blipFill>
                  <pic:spPr>
                    <a:xfrm>
                      <a:off x="0" y="0"/>
                      <a:ext cx="6245550" cy="3365500"/>
                    </a:xfrm>
                    <a:prstGeom prst="rect">
                      <a:avLst/>
                    </a:prstGeom>
                    <a:ln/>
                  </pic:spPr>
                </pic:pic>
              </a:graphicData>
            </a:graphic>
          </wp:inline>
        </w:drawing>
      </w:r>
    </w:p>
    <w:p w14:paraId="1D0B5025" w14:textId="77777777" w:rsidR="00AD651C" w:rsidRDefault="00DC3997">
      <w:pPr>
        <w:spacing w:before="240" w:after="200"/>
        <w:rPr>
          <w:b/>
        </w:rPr>
      </w:pPr>
      <w:r>
        <w:rPr>
          <w:b/>
        </w:rPr>
        <w:t>2.4 Communication Tools Used</w:t>
      </w:r>
    </w:p>
    <w:p w14:paraId="560E4F54" w14:textId="77777777" w:rsidR="00AD651C" w:rsidRDefault="00DC3997">
      <w:pPr>
        <w:spacing w:before="240" w:after="200"/>
      </w:pPr>
      <w:r>
        <w:rPr>
          <w:noProof/>
          <w:lang w:eastAsia="en-GB" w:bidi="ne-NP"/>
        </w:rPr>
        <w:drawing>
          <wp:inline distT="114300" distB="114300" distL="114300" distR="114300" wp14:anchorId="3D3B3680" wp14:editId="23A69F99">
            <wp:extent cx="6245550" cy="1536700"/>
            <wp:effectExtent l="0" t="0" r="0" b="0"/>
            <wp:docPr id="16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9"/>
                    <a:srcRect/>
                    <a:stretch>
                      <a:fillRect/>
                    </a:stretch>
                  </pic:blipFill>
                  <pic:spPr>
                    <a:xfrm>
                      <a:off x="0" y="0"/>
                      <a:ext cx="6245550" cy="1536700"/>
                    </a:xfrm>
                    <a:prstGeom prst="rect">
                      <a:avLst/>
                    </a:prstGeom>
                    <a:ln/>
                  </pic:spPr>
                </pic:pic>
              </a:graphicData>
            </a:graphic>
          </wp:inline>
        </w:drawing>
      </w:r>
    </w:p>
    <w:p w14:paraId="7E062E54" w14:textId="77777777" w:rsidR="00AD651C" w:rsidRDefault="00DC3997">
      <w:pPr>
        <w:spacing w:before="240" w:after="200"/>
      </w:pPr>
      <w:r>
        <w:rPr>
          <w:noProof/>
          <w:lang w:eastAsia="en-GB" w:bidi="ne-NP"/>
        </w:rPr>
        <w:drawing>
          <wp:inline distT="114300" distB="114300" distL="114300" distR="114300" wp14:anchorId="4A4574EB" wp14:editId="65A32805">
            <wp:extent cx="5786438" cy="3246050"/>
            <wp:effectExtent l="0" t="0" r="0" b="0"/>
            <wp:docPr id="16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0"/>
                    <a:srcRect/>
                    <a:stretch>
                      <a:fillRect/>
                    </a:stretch>
                  </pic:blipFill>
                  <pic:spPr>
                    <a:xfrm>
                      <a:off x="0" y="0"/>
                      <a:ext cx="5786438" cy="3246050"/>
                    </a:xfrm>
                    <a:prstGeom prst="rect">
                      <a:avLst/>
                    </a:prstGeom>
                    <a:ln/>
                  </pic:spPr>
                </pic:pic>
              </a:graphicData>
            </a:graphic>
          </wp:inline>
        </w:drawing>
      </w:r>
    </w:p>
    <w:p w14:paraId="4E2C48BF" w14:textId="3D519341" w:rsidR="00AD651C" w:rsidRDefault="00DC3997" w:rsidP="008D101D">
      <w:pPr>
        <w:spacing w:before="240" w:after="200"/>
      </w:pPr>
      <w:r>
        <w:rPr>
          <w:noProof/>
          <w:lang w:eastAsia="en-GB" w:bidi="ne-NP"/>
        </w:rPr>
        <w:lastRenderedPageBreak/>
        <w:drawing>
          <wp:anchor distT="0" distB="0" distL="114300" distR="114300" simplePos="0" relativeHeight="251664384" behindDoc="0" locked="0" layoutInCell="1" allowOverlap="1" wp14:anchorId="499E6429" wp14:editId="186D89F1">
            <wp:simplePos x="2468880" y="914400"/>
            <wp:positionH relativeFrom="column">
              <wp:posOffset>2474595</wp:posOffset>
            </wp:positionH>
            <wp:positionV relativeFrom="paragraph">
              <wp:align>top</wp:align>
            </wp:positionV>
            <wp:extent cx="2105025" cy="2009775"/>
            <wp:effectExtent l="0" t="0" r="9525" b="9525"/>
            <wp:wrapSquare wrapText="bothSides"/>
            <wp:docPr id="16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105025" cy="2009775"/>
                    </a:xfrm>
                    <a:prstGeom prst="rect">
                      <a:avLst/>
                    </a:prstGeom>
                    <a:ln/>
                  </pic:spPr>
                </pic:pic>
              </a:graphicData>
            </a:graphic>
          </wp:anchor>
        </w:drawing>
      </w:r>
      <w:r w:rsidR="008D101D">
        <w:br w:type="textWrapping" w:clear="all"/>
      </w:r>
    </w:p>
    <w:p w14:paraId="13EFA786" w14:textId="77777777" w:rsidR="00AD651C" w:rsidRDefault="00AD651C">
      <w:pPr>
        <w:spacing w:before="240" w:after="200"/>
      </w:pPr>
    </w:p>
    <w:p w14:paraId="6BFA74E0" w14:textId="77777777" w:rsidR="00AD651C" w:rsidRDefault="00AD651C">
      <w:pPr>
        <w:spacing w:before="240" w:after="200"/>
      </w:pPr>
    </w:p>
    <w:p w14:paraId="0262B43C" w14:textId="77777777" w:rsidR="00AD651C" w:rsidRDefault="00AD651C">
      <w:pPr>
        <w:spacing w:before="240" w:after="200"/>
      </w:pPr>
    </w:p>
    <w:p w14:paraId="1FA902D8" w14:textId="77777777" w:rsidR="00AD651C" w:rsidRDefault="00AD651C">
      <w:pPr>
        <w:spacing w:before="240" w:after="200"/>
      </w:pPr>
    </w:p>
    <w:p w14:paraId="31DECFEB" w14:textId="77777777" w:rsidR="00AD651C" w:rsidRDefault="00AD651C">
      <w:pPr>
        <w:spacing w:before="240" w:after="200"/>
      </w:pPr>
    </w:p>
    <w:p w14:paraId="4BDB44BC" w14:textId="77777777" w:rsidR="00AD651C" w:rsidRDefault="00AD651C">
      <w:pPr>
        <w:spacing w:before="240" w:after="200"/>
      </w:pPr>
    </w:p>
    <w:p w14:paraId="35E8BC62" w14:textId="77777777" w:rsidR="00AD651C" w:rsidRDefault="00AD651C">
      <w:pPr>
        <w:spacing w:before="240" w:after="200"/>
      </w:pPr>
    </w:p>
    <w:p w14:paraId="3C8FDE82" w14:textId="77777777" w:rsidR="00AD651C" w:rsidRDefault="00AD651C">
      <w:pPr>
        <w:spacing w:before="240" w:after="200"/>
      </w:pPr>
    </w:p>
    <w:p w14:paraId="7657F212" w14:textId="77777777" w:rsidR="00AD651C" w:rsidRDefault="00AD651C">
      <w:pPr>
        <w:spacing w:before="240" w:after="200"/>
      </w:pPr>
    </w:p>
    <w:p w14:paraId="550B51F2" w14:textId="77777777" w:rsidR="008D101D" w:rsidRDefault="008D101D">
      <w:pPr>
        <w:spacing w:before="240" w:after="200"/>
        <w:jc w:val="center"/>
        <w:rPr>
          <w:b/>
        </w:rPr>
      </w:pPr>
    </w:p>
    <w:p w14:paraId="2E53994A" w14:textId="77777777" w:rsidR="008D101D" w:rsidRDefault="008D101D">
      <w:pPr>
        <w:spacing w:before="240" w:after="200"/>
        <w:jc w:val="center"/>
        <w:rPr>
          <w:b/>
        </w:rPr>
      </w:pPr>
    </w:p>
    <w:p w14:paraId="582C86B2" w14:textId="77777777" w:rsidR="008D101D" w:rsidRDefault="008D101D">
      <w:pPr>
        <w:spacing w:before="240" w:after="200"/>
        <w:jc w:val="center"/>
        <w:rPr>
          <w:b/>
        </w:rPr>
      </w:pPr>
    </w:p>
    <w:p w14:paraId="3F383A33" w14:textId="77777777" w:rsidR="008D101D" w:rsidRDefault="008D101D">
      <w:pPr>
        <w:spacing w:before="240" w:after="200"/>
        <w:jc w:val="center"/>
        <w:rPr>
          <w:b/>
        </w:rPr>
      </w:pPr>
    </w:p>
    <w:p w14:paraId="6B1D80B4" w14:textId="77777777" w:rsidR="008D101D" w:rsidRDefault="008D101D">
      <w:pPr>
        <w:spacing w:before="240" w:after="200"/>
        <w:jc w:val="center"/>
        <w:rPr>
          <w:b/>
        </w:rPr>
      </w:pPr>
    </w:p>
    <w:p w14:paraId="65DF72D9" w14:textId="77777777" w:rsidR="008D101D" w:rsidRDefault="008D101D">
      <w:pPr>
        <w:spacing w:before="240" w:after="200"/>
        <w:jc w:val="center"/>
        <w:rPr>
          <w:b/>
        </w:rPr>
      </w:pPr>
    </w:p>
    <w:p w14:paraId="4845D99B" w14:textId="77777777" w:rsidR="008D101D" w:rsidRDefault="008D101D">
      <w:pPr>
        <w:spacing w:before="240" w:after="200"/>
        <w:jc w:val="center"/>
        <w:rPr>
          <w:b/>
        </w:rPr>
      </w:pPr>
    </w:p>
    <w:p w14:paraId="3AB9E2EE" w14:textId="77777777" w:rsidR="008D101D" w:rsidRDefault="008D101D">
      <w:pPr>
        <w:spacing w:before="240" w:after="200"/>
        <w:jc w:val="center"/>
        <w:rPr>
          <w:b/>
        </w:rPr>
      </w:pPr>
    </w:p>
    <w:p w14:paraId="08439337" w14:textId="77777777" w:rsidR="008D101D" w:rsidRDefault="008D101D">
      <w:pPr>
        <w:spacing w:before="240" w:after="200"/>
        <w:jc w:val="center"/>
        <w:rPr>
          <w:b/>
        </w:rPr>
      </w:pPr>
    </w:p>
    <w:p w14:paraId="237354C9" w14:textId="77777777" w:rsidR="008D101D" w:rsidRDefault="008D101D">
      <w:pPr>
        <w:spacing w:before="240" w:after="200"/>
        <w:jc w:val="center"/>
        <w:rPr>
          <w:b/>
        </w:rPr>
      </w:pPr>
    </w:p>
    <w:p w14:paraId="26EE9C5E" w14:textId="77777777" w:rsidR="00AD651C" w:rsidRDefault="00DC3997">
      <w:pPr>
        <w:spacing w:before="240" w:after="200"/>
        <w:jc w:val="center"/>
        <w:rPr>
          <w:b/>
        </w:rPr>
      </w:pPr>
      <w:r>
        <w:rPr>
          <w:b/>
        </w:rPr>
        <w:lastRenderedPageBreak/>
        <w:t>Execution phase</w:t>
      </w:r>
    </w:p>
    <w:p w14:paraId="2AF1977E" w14:textId="77777777" w:rsidR="00AD651C" w:rsidRDefault="00DC3997">
      <w:pPr>
        <w:spacing w:before="240" w:after="200"/>
        <w:rPr>
          <w:b/>
        </w:rPr>
      </w:pPr>
      <w:r>
        <w:rPr>
          <w:b/>
        </w:rPr>
        <w:t>3.1 Entity Relationship Diagram</w:t>
      </w:r>
    </w:p>
    <w:p w14:paraId="114D9258" w14:textId="77777777" w:rsidR="00AD651C" w:rsidRDefault="00DC3997">
      <w:pPr>
        <w:spacing w:before="240" w:after="200"/>
        <w:rPr>
          <w:b/>
        </w:rPr>
      </w:pPr>
      <w:r>
        <w:rPr>
          <w:b/>
        </w:rPr>
        <w:t>EERD, ERD, Composite , Logital Table screenshot</w:t>
      </w:r>
    </w:p>
    <w:p w14:paraId="67F3FE14" w14:textId="77777777" w:rsidR="00AD651C" w:rsidRDefault="00DC3997">
      <w:pPr>
        <w:spacing w:before="240" w:after="200"/>
        <w:jc w:val="center"/>
      </w:pPr>
      <w:r>
        <w:t>ERD</w:t>
      </w:r>
    </w:p>
    <w:p w14:paraId="16672361" w14:textId="77777777" w:rsidR="00AD651C" w:rsidRDefault="00DC3997">
      <w:pPr>
        <w:spacing w:before="240" w:after="200"/>
      </w:pPr>
      <w:r>
        <w:rPr>
          <w:noProof/>
          <w:lang w:eastAsia="en-GB" w:bidi="ne-NP"/>
        </w:rPr>
        <w:drawing>
          <wp:inline distT="114300" distB="114300" distL="114300" distR="114300" wp14:anchorId="72FA51F7" wp14:editId="082768D8">
            <wp:extent cx="6245550" cy="4254500"/>
            <wp:effectExtent l="0" t="0" r="0" b="0"/>
            <wp:docPr id="16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2"/>
                    <a:srcRect/>
                    <a:stretch>
                      <a:fillRect/>
                    </a:stretch>
                  </pic:blipFill>
                  <pic:spPr>
                    <a:xfrm>
                      <a:off x="0" y="0"/>
                      <a:ext cx="6245550" cy="4254500"/>
                    </a:xfrm>
                    <a:prstGeom prst="rect">
                      <a:avLst/>
                    </a:prstGeom>
                    <a:ln/>
                  </pic:spPr>
                </pic:pic>
              </a:graphicData>
            </a:graphic>
          </wp:inline>
        </w:drawing>
      </w:r>
    </w:p>
    <w:p w14:paraId="0DC4F91D" w14:textId="77777777" w:rsidR="00AD651C" w:rsidRDefault="00AD651C">
      <w:pPr>
        <w:spacing w:before="240" w:after="200"/>
      </w:pPr>
    </w:p>
    <w:p w14:paraId="58957BD7" w14:textId="77777777" w:rsidR="00AD651C" w:rsidRDefault="00AD651C">
      <w:pPr>
        <w:spacing w:before="240" w:after="200"/>
      </w:pPr>
    </w:p>
    <w:p w14:paraId="79BCCAAF" w14:textId="77777777" w:rsidR="00AD651C" w:rsidRDefault="00AD651C">
      <w:pPr>
        <w:spacing w:before="240" w:after="200"/>
      </w:pPr>
    </w:p>
    <w:p w14:paraId="5AB884C6" w14:textId="77777777" w:rsidR="00AD651C" w:rsidRDefault="00AD651C">
      <w:pPr>
        <w:spacing w:before="240" w:after="200"/>
      </w:pPr>
    </w:p>
    <w:p w14:paraId="73CA7AAA" w14:textId="77777777" w:rsidR="00AD651C" w:rsidRDefault="00AD651C">
      <w:pPr>
        <w:spacing w:before="240" w:after="200"/>
      </w:pPr>
    </w:p>
    <w:p w14:paraId="39D0CAB0" w14:textId="77777777" w:rsidR="00AD651C" w:rsidRDefault="00AD651C">
      <w:pPr>
        <w:spacing w:before="240" w:after="200"/>
      </w:pPr>
    </w:p>
    <w:p w14:paraId="19FC9064" w14:textId="77777777" w:rsidR="00AD651C" w:rsidRDefault="00AD651C">
      <w:pPr>
        <w:spacing w:before="240" w:after="200"/>
      </w:pPr>
    </w:p>
    <w:p w14:paraId="093C06A0" w14:textId="77777777" w:rsidR="00AD651C" w:rsidRDefault="00AD651C">
      <w:pPr>
        <w:spacing w:before="240" w:after="200"/>
        <w:jc w:val="center"/>
      </w:pPr>
    </w:p>
    <w:p w14:paraId="5ED6E7BD" w14:textId="77777777" w:rsidR="00AD651C" w:rsidRDefault="00AD651C">
      <w:pPr>
        <w:spacing w:before="240" w:after="200"/>
        <w:jc w:val="center"/>
      </w:pPr>
    </w:p>
    <w:p w14:paraId="75851FAA" w14:textId="77777777" w:rsidR="00AD651C" w:rsidRDefault="00AD651C">
      <w:pPr>
        <w:spacing w:before="240" w:after="200"/>
        <w:jc w:val="center"/>
        <w:rPr>
          <w:b/>
        </w:rPr>
      </w:pPr>
    </w:p>
    <w:p w14:paraId="0F1CAD14" w14:textId="77777777" w:rsidR="00AD651C" w:rsidRDefault="00AD651C">
      <w:pPr>
        <w:spacing w:before="240" w:after="200"/>
        <w:jc w:val="center"/>
        <w:rPr>
          <w:b/>
        </w:rPr>
      </w:pPr>
    </w:p>
    <w:sdt>
      <w:sdtPr>
        <w:tag w:val="goog_rdk_1"/>
        <w:id w:val="807827233"/>
      </w:sdtPr>
      <w:sdtContent>
        <w:p w14:paraId="5A289688" w14:textId="77777777" w:rsidR="00AD651C" w:rsidRDefault="00DC3997">
          <w:pPr>
            <w:spacing w:before="240" w:after="200"/>
            <w:jc w:val="center"/>
            <w:rPr>
              <w:ins w:id="2" w:author="Pratiksha Manandhar" w:date="2021-06-10T08:47:00Z"/>
              <w:b/>
            </w:rPr>
          </w:pPr>
          <w:r>
            <w:rPr>
              <w:b/>
            </w:rPr>
            <w:t>EERD</w:t>
          </w:r>
          <w:sdt>
            <w:sdtPr>
              <w:tag w:val="goog_rdk_0"/>
              <w:id w:val="-784354441"/>
            </w:sdtPr>
            <w:sdtContent/>
          </w:sdt>
        </w:p>
      </w:sdtContent>
    </w:sdt>
    <w:p w14:paraId="6223B712" w14:textId="77777777" w:rsidR="00AD651C" w:rsidRDefault="00DF1F0C">
      <w:pPr>
        <w:spacing w:before="240" w:after="200"/>
      </w:pPr>
      <w:sdt>
        <w:sdtPr>
          <w:tag w:val="goog_rdk_2"/>
          <w:id w:val="2015571781"/>
        </w:sdtPr>
        <w:sdtContent>
          <w:ins w:id="3" w:author="Pratiksha Manandhar" w:date="2021-06-10T08:47:00Z">
            <w:r w:rsidR="00DC3997">
              <w:rPr>
                <w:noProof/>
                <w:lang w:eastAsia="en-GB" w:bidi="ne-NP"/>
              </w:rPr>
              <w:drawing>
                <wp:inline distT="114300" distB="114300" distL="114300" distR="114300" wp14:anchorId="6AEDE089" wp14:editId="42CBDF35">
                  <wp:extent cx="6248400" cy="3936578"/>
                  <wp:effectExtent l="0" t="0" r="0" b="0"/>
                  <wp:docPr id="1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6248400" cy="3936578"/>
                          </a:xfrm>
                          <a:prstGeom prst="rect">
                            <a:avLst/>
                          </a:prstGeom>
                          <a:ln/>
                        </pic:spPr>
                      </pic:pic>
                    </a:graphicData>
                  </a:graphic>
                </wp:inline>
              </w:drawing>
            </w:r>
          </w:ins>
        </w:sdtContent>
      </w:sdt>
    </w:p>
    <w:p w14:paraId="0F331B50" w14:textId="77777777" w:rsidR="00AD651C" w:rsidRDefault="00AD651C">
      <w:pPr>
        <w:spacing w:before="240" w:after="200"/>
      </w:pPr>
    </w:p>
    <w:p w14:paraId="36AB8383" w14:textId="77777777" w:rsidR="00AD651C" w:rsidRDefault="00DC3997">
      <w:pPr>
        <w:spacing w:before="240" w:after="200"/>
        <w:jc w:val="center"/>
        <w:rPr>
          <w:b/>
        </w:rPr>
      </w:pPr>
      <w:r>
        <w:rPr>
          <w:b/>
        </w:rPr>
        <w:lastRenderedPageBreak/>
        <w:t>EERD Composite</w:t>
      </w:r>
      <w:r>
        <w:rPr>
          <w:noProof/>
          <w:lang w:eastAsia="en-GB" w:bidi="ne-NP"/>
        </w:rPr>
        <w:drawing>
          <wp:inline distT="114300" distB="114300" distL="114300" distR="114300" wp14:anchorId="223EBC69" wp14:editId="5BCEDEE9">
            <wp:extent cx="5595938" cy="3752570"/>
            <wp:effectExtent l="0" t="0" r="0" b="0"/>
            <wp:docPr id="1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5595938" cy="3752570"/>
                    </a:xfrm>
                    <a:prstGeom prst="rect">
                      <a:avLst/>
                    </a:prstGeom>
                    <a:ln/>
                  </pic:spPr>
                </pic:pic>
              </a:graphicData>
            </a:graphic>
          </wp:inline>
        </w:drawing>
      </w:r>
    </w:p>
    <w:p w14:paraId="6CE0FBF3" w14:textId="77777777" w:rsidR="00AD651C" w:rsidRDefault="00DC3997">
      <w:pPr>
        <w:spacing w:before="240" w:after="200"/>
        <w:jc w:val="center"/>
        <w:rPr>
          <w:b/>
        </w:rPr>
      </w:pPr>
      <w:r>
        <w:rPr>
          <w:b/>
        </w:rPr>
        <w:t>Logical Table</w:t>
      </w:r>
    </w:p>
    <w:p w14:paraId="0E2E7E6F" w14:textId="77777777" w:rsidR="00AD651C" w:rsidRDefault="00DF1F0C">
      <w:pPr>
        <w:spacing w:before="240" w:after="200"/>
      </w:pPr>
      <w:sdt>
        <w:sdtPr>
          <w:tag w:val="goog_rdk_4"/>
          <w:id w:val="-1116900545"/>
        </w:sdtPr>
        <w:sdtContent>
          <w:ins w:id="4" w:author="Pratiksha Manandhar" w:date="2021-06-10T08:44:00Z">
            <w:r w:rsidR="00DC3997">
              <w:rPr>
                <w:noProof/>
                <w:lang w:eastAsia="en-GB" w:bidi="ne-NP"/>
              </w:rPr>
              <w:drawing>
                <wp:inline distT="114300" distB="114300" distL="114300" distR="114300" wp14:anchorId="2A4A7786" wp14:editId="05D81238">
                  <wp:extent cx="5910263" cy="3576790"/>
                  <wp:effectExtent l="0" t="0" r="0" b="0"/>
                  <wp:docPr id="1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5910263" cy="3576790"/>
                          </a:xfrm>
                          <a:prstGeom prst="rect">
                            <a:avLst/>
                          </a:prstGeom>
                          <a:ln/>
                        </pic:spPr>
                      </pic:pic>
                    </a:graphicData>
                  </a:graphic>
                </wp:inline>
              </w:drawing>
            </w:r>
          </w:ins>
        </w:sdtContent>
      </w:sdt>
    </w:p>
    <w:p w14:paraId="28B52432" w14:textId="77777777" w:rsidR="00AD651C" w:rsidRDefault="00AD651C">
      <w:pPr>
        <w:spacing w:before="240" w:after="200"/>
        <w:jc w:val="center"/>
        <w:rPr>
          <w:b/>
          <w:sz w:val="24"/>
          <w:szCs w:val="24"/>
        </w:rPr>
      </w:pPr>
    </w:p>
    <w:p w14:paraId="483A4AA9" w14:textId="77777777" w:rsidR="00AD651C" w:rsidRDefault="00AD651C">
      <w:pPr>
        <w:spacing w:before="240" w:after="200"/>
        <w:jc w:val="center"/>
        <w:rPr>
          <w:b/>
          <w:sz w:val="24"/>
          <w:szCs w:val="24"/>
        </w:rPr>
      </w:pPr>
    </w:p>
    <w:p w14:paraId="7F4F0D95" w14:textId="77777777" w:rsidR="00AD651C" w:rsidRDefault="00AD651C">
      <w:pPr>
        <w:spacing w:before="240" w:after="200"/>
        <w:jc w:val="center"/>
        <w:rPr>
          <w:b/>
          <w:sz w:val="24"/>
          <w:szCs w:val="24"/>
        </w:rPr>
      </w:pPr>
    </w:p>
    <w:p w14:paraId="16C90551" w14:textId="77777777" w:rsidR="00AD651C" w:rsidRDefault="00AD651C">
      <w:pPr>
        <w:spacing w:before="240" w:after="200"/>
        <w:jc w:val="center"/>
        <w:rPr>
          <w:b/>
          <w:sz w:val="24"/>
          <w:szCs w:val="24"/>
        </w:rPr>
      </w:pPr>
    </w:p>
    <w:p w14:paraId="38DDB564" w14:textId="77777777" w:rsidR="00AD651C" w:rsidRDefault="00AD651C">
      <w:pPr>
        <w:spacing w:before="240" w:after="200"/>
        <w:jc w:val="center"/>
        <w:rPr>
          <w:b/>
          <w:sz w:val="24"/>
          <w:szCs w:val="24"/>
        </w:rPr>
      </w:pPr>
    </w:p>
    <w:p w14:paraId="0D495007" w14:textId="77777777" w:rsidR="00FF7EEF" w:rsidRDefault="00FF7EEF">
      <w:pPr>
        <w:spacing w:before="240" w:after="200"/>
        <w:jc w:val="center"/>
        <w:rPr>
          <w:b/>
          <w:sz w:val="24"/>
          <w:szCs w:val="24"/>
        </w:rPr>
      </w:pPr>
    </w:p>
    <w:p w14:paraId="39E9AD72" w14:textId="77777777" w:rsidR="00FF7EEF" w:rsidRDefault="00FF7EEF">
      <w:pPr>
        <w:spacing w:before="240" w:after="200"/>
        <w:jc w:val="center"/>
        <w:rPr>
          <w:b/>
          <w:sz w:val="24"/>
          <w:szCs w:val="24"/>
        </w:rPr>
      </w:pPr>
    </w:p>
    <w:p w14:paraId="72D3C320" w14:textId="77777777" w:rsidR="00FF7EEF" w:rsidRDefault="00FF7EEF">
      <w:pPr>
        <w:spacing w:before="240" w:after="200"/>
        <w:jc w:val="center"/>
        <w:rPr>
          <w:b/>
          <w:sz w:val="24"/>
          <w:szCs w:val="24"/>
        </w:rPr>
      </w:pPr>
    </w:p>
    <w:p w14:paraId="0D93B849" w14:textId="77777777" w:rsidR="00FF7EEF" w:rsidRDefault="00FF7EEF">
      <w:pPr>
        <w:spacing w:before="240" w:after="200"/>
        <w:jc w:val="center"/>
        <w:rPr>
          <w:b/>
          <w:sz w:val="24"/>
          <w:szCs w:val="24"/>
        </w:rPr>
      </w:pPr>
    </w:p>
    <w:p w14:paraId="75784FAD" w14:textId="77777777" w:rsidR="00FF7EEF" w:rsidRDefault="00FF7EEF">
      <w:pPr>
        <w:spacing w:before="240" w:after="200"/>
        <w:jc w:val="center"/>
        <w:rPr>
          <w:b/>
          <w:sz w:val="24"/>
          <w:szCs w:val="24"/>
        </w:rPr>
      </w:pPr>
    </w:p>
    <w:p w14:paraId="3C2A3B7D" w14:textId="77777777" w:rsidR="00FF7EEF" w:rsidRDefault="00FF7EEF">
      <w:pPr>
        <w:spacing w:before="240" w:after="200"/>
        <w:jc w:val="center"/>
        <w:rPr>
          <w:b/>
          <w:sz w:val="24"/>
          <w:szCs w:val="24"/>
        </w:rPr>
      </w:pPr>
    </w:p>
    <w:p w14:paraId="171129A8" w14:textId="77777777" w:rsidR="00FF7EEF" w:rsidRDefault="00FF7EEF">
      <w:pPr>
        <w:spacing w:before="240" w:after="200"/>
        <w:jc w:val="center"/>
        <w:rPr>
          <w:b/>
          <w:sz w:val="24"/>
          <w:szCs w:val="24"/>
        </w:rPr>
      </w:pPr>
    </w:p>
    <w:p w14:paraId="75C6FF0F" w14:textId="77777777" w:rsidR="00FF7EEF" w:rsidRDefault="00FF7EEF">
      <w:pPr>
        <w:spacing w:before="240" w:after="200"/>
        <w:jc w:val="center"/>
        <w:rPr>
          <w:b/>
          <w:sz w:val="24"/>
          <w:szCs w:val="24"/>
        </w:rPr>
      </w:pPr>
    </w:p>
    <w:p w14:paraId="5748D550" w14:textId="77777777" w:rsidR="00FF7EEF" w:rsidRDefault="00FF7EEF">
      <w:pPr>
        <w:spacing w:before="240" w:after="200"/>
        <w:jc w:val="center"/>
        <w:rPr>
          <w:b/>
          <w:sz w:val="24"/>
          <w:szCs w:val="24"/>
        </w:rPr>
      </w:pPr>
    </w:p>
    <w:p w14:paraId="2C848350" w14:textId="6E33E0ED" w:rsidR="00AD651C" w:rsidRDefault="00DC3997">
      <w:pPr>
        <w:spacing w:before="240" w:after="200"/>
        <w:jc w:val="center"/>
        <w:rPr>
          <w:b/>
          <w:sz w:val="24"/>
          <w:szCs w:val="24"/>
        </w:rPr>
      </w:pPr>
      <w:r>
        <w:rPr>
          <w:b/>
          <w:sz w:val="24"/>
          <w:szCs w:val="24"/>
        </w:rPr>
        <w:t>3.2 Use Case Diagram</w:t>
      </w:r>
    </w:p>
    <w:p w14:paraId="72AE6090" w14:textId="77777777" w:rsidR="00AD651C" w:rsidRDefault="00DC3997">
      <w:pPr>
        <w:spacing w:before="240" w:after="200"/>
        <w:jc w:val="center"/>
        <w:rPr>
          <w:b/>
        </w:rPr>
      </w:pPr>
      <w:r>
        <w:rPr>
          <w:b/>
        </w:rPr>
        <w:t>Customer</w:t>
      </w:r>
    </w:p>
    <w:p w14:paraId="26BB5F9D" w14:textId="77777777" w:rsidR="00AD651C" w:rsidRDefault="00DC3997">
      <w:pPr>
        <w:spacing w:before="240" w:after="200"/>
      </w:pPr>
      <w:r>
        <w:rPr>
          <w:noProof/>
          <w:lang w:eastAsia="en-GB" w:bidi="ne-NP"/>
        </w:rPr>
        <w:lastRenderedPageBreak/>
        <w:drawing>
          <wp:inline distT="114300" distB="114300" distL="114300" distR="114300" wp14:anchorId="4D3FAD35" wp14:editId="1EE4B34E">
            <wp:extent cx="5365052" cy="5404023"/>
            <wp:effectExtent l="0" t="0" r="0" b="0"/>
            <wp:docPr id="1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a:stretch>
                      <a:fillRect/>
                    </a:stretch>
                  </pic:blipFill>
                  <pic:spPr>
                    <a:xfrm>
                      <a:off x="0" y="0"/>
                      <a:ext cx="5365052" cy="5404023"/>
                    </a:xfrm>
                    <a:prstGeom prst="rect">
                      <a:avLst/>
                    </a:prstGeom>
                    <a:ln/>
                  </pic:spPr>
                </pic:pic>
              </a:graphicData>
            </a:graphic>
          </wp:inline>
        </w:drawing>
      </w:r>
    </w:p>
    <w:p w14:paraId="7D4FC1B4" w14:textId="77777777" w:rsidR="00AD651C" w:rsidRDefault="00AD651C">
      <w:pPr>
        <w:spacing w:before="240" w:after="200"/>
        <w:jc w:val="center"/>
        <w:rPr>
          <w:b/>
          <w:sz w:val="24"/>
          <w:szCs w:val="24"/>
        </w:rPr>
      </w:pPr>
    </w:p>
    <w:p w14:paraId="77C71504" w14:textId="77777777" w:rsidR="00AD651C" w:rsidRDefault="00AD651C">
      <w:pPr>
        <w:spacing w:before="240" w:after="200"/>
        <w:jc w:val="center"/>
        <w:rPr>
          <w:b/>
          <w:sz w:val="24"/>
          <w:szCs w:val="24"/>
        </w:rPr>
      </w:pPr>
    </w:p>
    <w:p w14:paraId="2B7E39C2" w14:textId="77777777" w:rsidR="00AD651C" w:rsidRDefault="00AD651C">
      <w:pPr>
        <w:spacing w:before="240" w:after="200"/>
        <w:jc w:val="center"/>
        <w:rPr>
          <w:b/>
          <w:sz w:val="24"/>
          <w:szCs w:val="24"/>
        </w:rPr>
      </w:pPr>
    </w:p>
    <w:p w14:paraId="247A9255" w14:textId="77777777" w:rsidR="00AD651C" w:rsidRDefault="00AD651C">
      <w:pPr>
        <w:spacing w:before="240" w:after="200"/>
        <w:jc w:val="center"/>
        <w:rPr>
          <w:b/>
          <w:sz w:val="24"/>
          <w:szCs w:val="24"/>
        </w:rPr>
      </w:pPr>
    </w:p>
    <w:p w14:paraId="0D4C8BF7" w14:textId="77777777" w:rsidR="00AD651C" w:rsidRDefault="00AD651C">
      <w:pPr>
        <w:spacing w:before="240" w:after="200"/>
        <w:jc w:val="center"/>
        <w:rPr>
          <w:b/>
          <w:sz w:val="24"/>
          <w:szCs w:val="24"/>
        </w:rPr>
      </w:pPr>
    </w:p>
    <w:p w14:paraId="4CA24857" w14:textId="77777777" w:rsidR="00AD651C" w:rsidRDefault="00AD651C">
      <w:pPr>
        <w:spacing w:before="240" w:after="200"/>
        <w:jc w:val="center"/>
        <w:rPr>
          <w:b/>
          <w:sz w:val="24"/>
          <w:szCs w:val="24"/>
        </w:rPr>
      </w:pPr>
    </w:p>
    <w:p w14:paraId="08BE01A2" w14:textId="77777777" w:rsidR="00AD651C" w:rsidRDefault="00AD651C">
      <w:pPr>
        <w:spacing w:before="240" w:after="200"/>
        <w:jc w:val="center"/>
        <w:rPr>
          <w:b/>
          <w:sz w:val="24"/>
          <w:szCs w:val="24"/>
        </w:rPr>
      </w:pPr>
    </w:p>
    <w:p w14:paraId="7C515706" w14:textId="77777777" w:rsidR="00AD651C" w:rsidRDefault="00AD651C">
      <w:pPr>
        <w:spacing w:before="240" w:after="200"/>
        <w:jc w:val="center"/>
        <w:rPr>
          <w:b/>
          <w:sz w:val="24"/>
          <w:szCs w:val="24"/>
        </w:rPr>
      </w:pPr>
    </w:p>
    <w:p w14:paraId="578483B4" w14:textId="77777777" w:rsidR="00AD651C" w:rsidRDefault="00AD651C">
      <w:pPr>
        <w:spacing w:before="240" w:after="200"/>
        <w:jc w:val="center"/>
        <w:rPr>
          <w:b/>
          <w:sz w:val="24"/>
          <w:szCs w:val="24"/>
        </w:rPr>
      </w:pPr>
    </w:p>
    <w:p w14:paraId="11BD7A6B" w14:textId="77777777" w:rsidR="00AD651C" w:rsidRDefault="00DC3997">
      <w:pPr>
        <w:spacing w:before="240" w:after="200"/>
        <w:jc w:val="center"/>
        <w:rPr>
          <w:b/>
          <w:sz w:val="24"/>
          <w:szCs w:val="24"/>
        </w:rPr>
      </w:pPr>
      <w:r>
        <w:rPr>
          <w:b/>
          <w:sz w:val="24"/>
          <w:szCs w:val="24"/>
        </w:rPr>
        <w:lastRenderedPageBreak/>
        <w:t>Admin</w:t>
      </w:r>
    </w:p>
    <w:p w14:paraId="2D0E0F2C" w14:textId="77777777" w:rsidR="00AD651C" w:rsidRDefault="00DC3997">
      <w:pPr>
        <w:spacing w:before="240" w:after="200"/>
        <w:jc w:val="center"/>
      </w:pPr>
      <w:r>
        <w:rPr>
          <w:noProof/>
          <w:lang w:eastAsia="en-GB" w:bidi="ne-NP"/>
        </w:rPr>
        <w:drawing>
          <wp:inline distT="114300" distB="114300" distL="114300" distR="114300" wp14:anchorId="46BF8423" wp14:editId="3C3D1386">
            <wp:extent cx="4642013" cy="3796375"/>
            <wp:effectExtent l="0" t="0" r="0" b="0"/>
            <wp:docPr id="1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4642013" cy="3796375"/>
                    </a:xfrm>
                    <a:prstGeom prst="rect">
                      <a:avLst/>
                    </a:prstGeom>
                    <a:ln/>
                  </pic:spPr>
                </pic:pic>
              </a:graphicData>
            </a:graphic>
          </wp:inline>
        </w:drawing>
      </w:r>
    </w:p>
    <w:p w14:paraId="0F68DC96" w14:textId="77777777" w:rsidR="00AD651C" w:rsidRDefault="00AD651C">
      <w:pPr>
        <w:spacing w:before="240" w:after="200"/>
        <w:jc w:val="center"/>
        <w:rPr>
          <w:b/>
          <w:sz w:val="26"/>
          <w:szCs w:val="26"/>
        </w:rPr>
      </w:pPr>
    </w:p>
    <w:p w14:paraId="44E3128D" w14:textId="77777777" w:rsidR="00AD651C" w:rsidRDefault="00AD651C">
      <w:pPr>
        <w:spacing w:before="240" w:after="200"/>
        <w:jc w:val="center"/>
        <w:rPr>
          <w:b/>
          <w:sz w:val="26"/>
          <w:szCs w:val="26"/>
        </w:rPr>
      </w:pPr>
    </w:p>
    <w:p w14:paraId="564B7D91" w14:textId="77777777" w:rsidR="00AD651C" w:rsidRDefault="00AD651C">
      <w:pPr>
        <w:spacing w:before="240" w:after="200"/>
        <w:jc w:val="center"/>
        <w:rPr>
          <w:b/>
          <w:sz w:val="26"/>
          <w:szCs w:val="26"/>
        </w:rPr>
      </w:pPr>
    </w:p>
    <w:p w14:paraId="291D156B" w14:textId="77777777" w:rsidR="00AD651C" w:rsidRDefault="00AD651C">
      <w:pPr>
        <w:spacing w:before="240" w:after="200"/>
        <w:jc w:val="center"/>
        <w:rPr>
          <w:b/>
          <w:sz w:val="26"/>
          <w:szCs w:val="26"/>
        </w:rPr>
      </w:pPr>
    </w:p>
    <w:p w14:paraId="5BCB795E" w14:textId="77777777" w:rsidR="00AD651C" w:rsidRDefault="00AD651C">
      <w:pPr>
        <w:spacing w:before="240" w:after="200"/>
        <w:jc w:val="center"/>
        <w:rPr>
          <w:b/>
          <w:sz w:val="26"/>
          <w:szCs w:val="26"/>
        </w:rPr>
      </w:pPr>
    </w:p>
    <w:p w14:paraId="27FC00A3" w14:textId="77777777" w:rsidR="00AD651C" w:rsidRDefault="00AD651C">
      <w:pPr>
        <w:spacing w:before="240" w:after="200"/>
        <w:jc w:val="center"/>
        <w:rPr>
          <w:b/>
          <w:sz w:val="26"/>
          <w:szCs w:val="26"/>
        </w:rPr>
      </w:pPr>
    </w:p>
    <w:p w14:paraId="09B13FDD" w14:textId="77777777" w:rsidR="00AD651C" w:rsidRDefault="00AD651C">
      <w:pPr>
        <w:spacing w:before="240" w:after="200"/>
        <w:jc w:val="center"/>
        <w:rPr>
          <w:b/>
          <w:sz w:val="26"/>
          <w:szCs w:val="26"/>
        </w:rPr>
      </w:pPr>
    </w:p>
    <w:p w14:paraId="5E0FCC11" w14:textId="77777777" w:rsidR="00FF7EEF" w:rsidRDefault="00FF7EEF">
      <w:pPr>
        <w:spacing w:before="240" w:after="200"/>
        <w:jc w:val="center"/>
        <w:rPr>
          <w:b/>
          <w:sz w:val="26"/>
          <w:szCs w:val="26"/>
        </w:rPr>
      </w:pPr>
    </w:p>
    <w:p w14:paraId="7475BAF6" w14:textId="77777777" w:rsidR="00FF7EEF" w:rsidRDefault="00FF7EEF">
      <w:pPr>
        <w:spacing w:before="240" w:after="200"/>
        <w:jc w:val="center"/>
        <w:rPr>
          <w:b/>
          <w:sz w:val="26"/>
          <w:szCs w:val="26"/>
        </w:rPr>
      </w:pPr>
    </w:p>
    <w:p w14:paraId="03A107DC" w14:textId="77777777" w:rsidR="00FF7EEF" w:rsidRDefault="00FF7EEF">
      <w:pPr>
        <w:spacing w:before="240" w:after="200"/>
        <w:jc w:val="center"/>
        <w:rPr>
          <w:b/>
          <w:sz w:val="26"/>
          <w:szCs w:val="26"/>
        </w:rPr>
      </w:pPr>
    </w:p>
    <w:p w14:paraId="1A887884" w14:textId="77777777" w:rsidR="008D101D" w:rsidRDefault="008D101D">
      <w:pPr>
        <w:spacing w:before="240" w:after="200"/>
        <w:jc w:val="center"/>
        <w:rPr>
          <w:b/>
          <w:sz w:val="26"/>
          <w:szCs w:val="26"/>
        </w:rPr>
      </w:pPr>
    </w:p>
    <w:p w14:paraId="00841D19" w14:textId="77777777" w:rsidR="008D101D" w:rsidRDefault="008D101D">
      <w:pPr>
        <w:spacing w:before="240" w:after="200"/>
        <w:jc w:val="center"/>
        <w:rPr>
          <w:b/>
          <w:sz w:val="26"/>
          <w:szCs w:val="26"/>
        </w:rPr>
      </w:pPr>
    </w:p>
    <w:p w14:paraId="6FEBC22C" w14:textId="53B73220" w:rsidR="00AD651C" w:rsidRDefault="00DC3997">
      <w:pPr>
        <w:spacing w:before="240" w:after="200"/>
        <w:jc w:val="center"/>
        <w:rPr>
          <w:b/>
          <w:sz w:val="26"/>
          <w:szCs w:val="26"/>
        </w:rPr>
      </w:pPr>
      <w:r>
        <w:rPr>
          <w:b/>
          <w:sz w:val="26"/>
          <w:szCs w:val="26"/>
        </w:rPr>
        <w:lastRenderedPageBreak/>
        <w:t>Trader</w:t>
      </w:r>
    </w:p>
    <w:p w14:paraId="4284F75D" w14:textId="77777777" w:rsidR="00AD651C" w:rsidRDefault="00DC3997">
      <w:pPr>
        <w:spacing w:before="240" w:after="200"/>
        <w:jc w:val="center"/>
      </w:pPr>
      <w:r>
        <w:rPr>
          <w:noProof/>
          <w:lang w:eastAsia="en-GB" w:bidi="ne-NP"/>
        </w:rPr>
        <w:drawing>
          <wp:inline distT="114300" distB="114300" distL="114300" distR="114300" wp14:anchorId="0E22C93C" wp14:editId="678EB632">
            <wp:extent cx="5398741" cy="4177461"/>
            <wp:effectExtent l="0" t="0" r="0" b="0"/>
            <wp:docPr id="1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
                    <a:srcRect/>
                    <a:stretch>
                      <a:fillRect/>
                    </a:stretch>
                  </pic:blipFill>
                  <pic:spPr>
                    <a:xfrm>
                      <a:off x="0" y="0"/>
                      <a:ext cx="5398741" cy="4177461"/>
                    </a:xfrm>
                    <a:prstGeom prst="rect">
                      <a:avLst/>
                    </a:prstGeom>
                    <a:ln/>
                  </pic:spPr>
                </pic:pic>
              </a:graphicData>
            </a:graphic>
          </wp:inline>
        </w:drawing>
      </w:r>
    </w:p>
    <w:p w14:paraId="02127B7D" w14:textId="77777777" w:rsidR="00AD651C" w:rsidRDefault="00AD651C">
      <w:pPr>
        <w:spacing w:before="240" w:after="200"/>
      </w:pPr>
    </w:p>
    <w:p w14:paraId="1A180F94" w14:textId="77777777" w:rsidR="00AD651C" w:rsidRDefault="00AD651C">
      <w:pPr>
        <w:spacing w:before="240" w:after="200"/>
      </w:pPr>
    </w:p>
    <w:p w14:paraId="281A57D8" w14:textId="77777777" w:rsidR="00AD651C" w:rsidRDefault="00AD651C">
      <w:pPr>
        <w:spacing w:before="240" w:after="200"/>
      </w:pPr>
    </w:p>
    <w:p w14:paraId="15A8B0FE" w14:textId="77777777" w:rsidR="00AD651C" w:rsidRDefault="00AD651C">
      <w:pPr>
        <w:spacing w:before="240" w:after="200"/>
        <w:jc w:val="center"/>
        <w:rPr>
          <w:b/>
          <w:sz w:val="28"/>
          <w:szCs w:val="28"/>
        </w:rPr>
      </w:pPr>
    </w:p>
    <w:p w14:paraId="039ACA9B" w14:textId="77777777" w:rsidR="00AD651C" w:rsidRDefault="00AD651C">
      <w:pPr>
        <w:spacing w:before="240" w:after="200"/>
        <w:jc w:val="center"/>
        <w:rPr>
          <w:b/>
          <w:sz w:val="28"/>
          <w:szCs w:val="28"/>
        </w:rPr>
      </w:pPr>
    </w:p>
    <w:p w14:paraId="645B56FA" w14:textId="77777777" w:rsidR="00AD651C" w:rsidRDefault="00AD651C">
      <w:pPr>
        <w:spacing w:before="240" w:after="200"/>
        <w:jc w:val="center"/>
        <w:rPr>
          <w:b/>
          <w:sz w:val="28"/>
          <w:szCs w:val="28"/>
        </w:rPr>
      </w:pPr>
    </w:p>
    <w:p w14:paraId="1F249747" w14:textId="77777777" w:rsidR="00AD651C" w:rsidRDefault="00AD651C">
      <w:pPr>
        <w:spacing w:before="240" w:after="200"/>
        <w:jc w:val="center"/>
        <w:rPr>
          <w:b/>
          <w:sz w:val="28"/>
          <w:szCs w:val="28"/>
        </w:rPr>
      </w:pPr>
    </w:p>
    <w:p w14:paraId="59CC4C31" w14:textId="77777777" w:rsidR="00AD651C" w:rsidRDefault="00AD651C">
      <w:pPr>
        <w:spacing w:before="240" w:after="200"/>
        <w:jc w:val="center"/>
        <w:rPr>
          <w:b/>
          <w:sz w:val="28"/>
          <w:szCs w:val="28"/>
        </w:rPr>
      </w:pPr>
    </w:p>
    <w:p w14:paraId="0D93E5FF" w14:textId="77777777" w:rsidR="00AD651C" w:rsidRDefault="00AD651C">
      <w:pPr>
        <w:spacing w:before="240" w:after="200"/>
        <w:jc w:val="center"/>
        <w:rPr>
          <w:b/>
          <w:sz w:val="28"/>
          <w:szCs w:val="28"/>
        </w:rPr>
      </w:pPr>
    </w:p>
    <w:p w14:paraId="7DEB1437" w14:textId="77777777" w:rsidR="00AD651C" w:rsidRDefault="00AD651C">
      <w:pPr>
        <w:spacing w:before="240" w:after="200"/>
        <w:jc w:val="center"/>
        <w:rPr>
          <w:b/>
          <w:sz w:val="28"/>
          <w:szCs w:val="28"/>
        </w:rPr>
      </w:pPr>
    </w:p>
    <w:p w14:paraId="3E73851B" w14:textId="77777777" w:rsidR="00AD651C" w:rsidRDefault="00AD651C">
      <w:pPr>
        <w:spacing w:before="240" w:after="200"/>
        <w:jc w:val="center"/>
        <w:rPr>
          <w:b/>
          <w:sz w:val="28"/>
          <w:szCs w:val="28"/>
        </w:rPr>
      </w:pPr>
    </w:p>
    <w:p w14:paraId="70C631D9" w14:textId="77777777" w:rsidR="00AD651C" w:rsidRDefault="00AD651C">
      <w:pPr>
        <w:spacing w:before="240" w:after="200"/>
        <w:jc w:val="center"/>
        <w:rPr>
          <w:b/>
          <w:sz w:val="28"/>
          <w:szCs w:val="28"/>
        </w:rPr>
      </w:pPr>
    </w:p>
    <w:p w14:paraId="7E735840" w14:textId="77777777" w:rsidR="00AD651C" w:rsidRDefault="00AD651C">
      <w:pPr>
        <w:spacing w:before="240" w:after="200"/>
        <w:jc w:val="center"/>
        <w:rPr>
          <w:b/>
          <w:sz w:val="28"/>
          <w:szCs w:val="28"/>
        </w:rPr>
      </w:pPr>
    </w:p>
    <w:p w14:paraId="2A0D8A5C" w14:textId="77777777" w:rsidR="00AD651C" w:rsidRDefault="00DC3997">
      <w:pPr>
        <w:spacing w:before="240" w:after="200"/>
        <w:rPr>
          <w:b/>
          <w:sz w:val="28"/>
          <w:szCs w:val="28"/>
        </w:rPr>
      </w:pPr>
      <w:r>
        <w:rPr>
          <w:b/>
          <w:sz w:val="28"/>
          <w:szCs w:val="28"/>
        </w:rPr>
        <w:t>Overview</w:t>
      </w:r>
    </w:p>
    <w:p w14:paraId="6481AFAE" w14:textId="77777777" w:rsidR="00AD651C" w:rsidRDefault="00DC3997">
      <w:pPr>
        <w:spacing w:before="240" w:after="200"/>
      </w:pPr>
      <w:r>
        <w:rPr>
          <w:noProof/>
          <w:lang w:eastAsia="en-GB" w:bidi="ne-NP"/>
        </w:rPr>
        <w:drawing>
          <wp:inline distT="114300" distB="114300" distL="114300" distR="114300" wp14:anchorId="68F08D3B" wp14:editId="6F66EDF1">
            <wp:extent cx="5943600" cy="6270203"/>
            <wp:effectExtent l="0" t="0" r="0" b="0"/>
            <wp:docPr id="1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a:stretch>
                      <a:fillRect/>
                    </a:stretch>
                  </pic:blipFill>
                  <pic:spPr>
                    <a:xfrm>
                      <a:off x="0" y="0"/>
                      <a:ext cx="5943600" cy="6270203"/>
                    </a:xfrm>
                    <a:prstGeom prst="rect">
                      <a:avLst/>
                    </a:prstGeom>
                    <a:ln/>
                  </pic:spPr>
                </pic:pic>
              </a:graphicData>
            </a:graphic>
          </wp:inline>
        </w:drawing>
      </w:r>
    </w:p>
    <w:p w14:paraId="5E3D9242" w14:textId="77777777" w:rsidR="00AD651C" w:rsidRDefault="00AD651C">
      <w:pPr>
        <w:spacing w:before="240" w:after="200"/>
      </w:pPr>
    </w:p>
    <w:p w14:paraId="7B20C4F7" w14:textId="77777777" w:rsidR="00AD651C" w:rsidRDefault="00AD651C">
      <w:pPr>
        <w:spacing w:before="240" w:after="200"/>
      </w:pPr>
    </w:p>
    <w:p w14:paraId="33313383" w14:textId="77777777" w:rsidR="00AD651C" w:rsidRDefault="00AD651C">
      <w:pPr>
        <w:spacing w:before="240" w:after="200"/>
      </w:pPr>
    </w:p>
    <w:p w14:paraId="01920521" w14:textId="2A7B53EB" w:rsidR="00AD651C" w:rsidRDefault="00DC3997">
      <w:pPr>
        <w:spacing w:before="240" w:after="200"/>
        <w:rPr>
          <w:b/>
        </w:rPr>
      </w:pPr>
      <w:r>
        <w:rPr>
          <w:b/>
        </w:rPr>
        <w:lastRenderedPageBreak/>
        <w:t>3.3 Requirement Catalogue (Functional Requirement)</w:t>
      </w:r>
      <w:r>
        <w:rPr>
          <w:b/>
        </w:rPr>
        <w:br/>
        <w:t xml:space="preserve">All four interface </w:t>
      </w:r>
      <w:r w:rsidR="00FF7EEF">
        <w:rPr>
          <w:b/>
        </w:rPr>
        <w:t>screenshots</w:t>
      </w:r>
      <w:r>
        <w:rPr>
          <w:b/>
        </w:rPr>
        <w:br/>
        <w:t>A.</w:t>
      </w:r>
      <w:r w:rsidR="00FF7EEF">
        <w:rPr>
          <w:b/>
        </w:rPr>
        <w:t xml:space="preserve"> </w:t>
      </w:r>
      <w:r>
        <w:rPr>
          <w:b/>
        </w:rPr>
        <w:t>Products</w:t>
      </w:r>
    </w:p>
    <w:p w14:paraId="59DB82FA" w14:textId="77777777" w:rsidR="00AD651C" w:rsidRDefault="00DC3997">
      <w:pPr>
        <w:spacing w:before="240" w:after="200"/>
      </w:pPr>
      <w:r>
        <w:rPr>
          <w:noProof/>
          <w:lang w:eastAsia="en-GB" w:bidi="ne-NP"/>
        </w:rPr>
        <w:drawing>
          <wp:inline distT="114300" distB="114300" distL="114300" distR="114300" wp14:anchorId="5AC32AC3" wp14:editId="0C4C708E">
            <wp:extent cx="4479317" cy="7215188"/>
            <wp:effectExtent l="0" t="0" r="0" b="0"/>
            <wp:docPr id="1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479317" cy="7215188"/>
                    </a:xfrm>
                    <a:prstGeom prst="rect">
                      <a:avLst/>
                    </a:prstGeom>
                    <a:ln/>
                  </pic:spPr>
                </pic:pic>
              </a:graphicData>
            </a:graphic>
          </wp:inline>
        </w:drawing>
      </w:r>
    </w:p>
    <w:p w14:paraId="553C8F4E" w14:textId="77777777" w:rsidR="00AD651C" w:rsidRDefault="00AD651C">
      <w:pPr>
        <w:spacing w:before="240" w:after="200"/>
      </w:pPr>
    </w:p>
    <w:p w14:paraId="0F528A84" w14:textId="77777777" w:rsidR="00AD651C" w:rsidRDefault="00AD651C">
      <w:pPr>
        <w:spacing w:before="240" w:after="200"/>
      </w:pPr>
    </w:p>
    <w:p w14:paraId="6C98A1FF" w14:textId="77777777" w:rsidR="00AD651C" w:rsidRDefault="00DC3997">
      <w:pPr>
        <w:spacing w:before="240" w:after="200"/>
        <w:rPr>
          <w:b/>
        </w:rPr>
      </w:pPr>
      <w:r>
        <w:rPr>
          <w:b/>
        </w:rPr>
        <w:lastRenderedPageBreak/>
        <w:t>B. Customer</w:t>
      </w:r>
    </w:p>
    <w:p w14:paraId="368BAEBF" w14:textId="77777777" w:rsidR="00AD651C" w:rsidRDefault="00DC3997">
      <w:pPr>
        <w:spacing w:before="240" w:after="200"/>
      </w:pPr>
      <w:r>
        <w:rPr>
          <w:noProof/>
          <w:lang w:eastAsia="en-GB" w:bidi="ne-NP"/>
        </w:rPr>
        <w:drawing>
          <wp:inline distT="114300" distB="114300" distL="114300" distR="114300" wp14:anchorId="6B86B8C5" wp14:editId="2A6B5ED2">
            <wp:extent cx="4676775" cy="5867400"/>
            <wp:effectExtent l="0" t="0" r="0" b="0"/>
            <wp:docPr id="1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1"/>
                    <a:srcRect/>
                    <a:stretch>
                      <a:fillRect/>
                    </a:stretch>
                  </pic:blipFill>
                  <pic:spPr>
                    <a:xfrm>
                      <a:off x="0" y="0"/>
                      <a:ext cx="4676775" cy="5867400"/>
                    </a:xfrm>
                    <a:prstGeom prst="rect">
                      <a:avLst/>
                    </a:prstGeom>
                    <a:ln/>
                  </pic:spPr>
                </pic:pic>
              </a:graphicData>
            </a:graphic>
          </wp:inline>
        </w:drawing>
      </w:r>
    </w:p>
    <w:p w14:paraId="27BB99A6" w14:textId="77777777" w:rsidR="00AD651C" w:rsidRDefault="00AD651C">
      <w:pPr>
        <w:spacing w:before="240" w:after="200"/>
      </w:pPr>
    </w:p>
    <w:p w14:paraId="63023AFC" w14:textId="77777777" w:rsidR="00AD651C" w:rsidRDefault="00DC3997">
      <w:pPr>
        <w:spacing w:before="240" w:after="200"/>
      </w:pPr>
      <w:r>
        <w:rPr>
          <w:noProof/>
          <w:lang w:eastAsia="en-GB" w:bidi="ne-NP"/>
        </w:rPr>
        <w:lastRenderedPageBreak/>
        <w:drawing>
          <wp:inline distT="114300" distB="114300" distL="114300" distR="114300" wp14:anchorId="74215E80" wp14:editId="3F3347E4">
            <wp:extent cx="5470026" cy="6919913"/>
            <wp:effectExtent l="0" t="0" r="0" b="0"/>
            <wp:docPr id="1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5470026" cy="6919913"/>
                    </a:xfrm>
                    <a:prstGeom prst="rect">
                      <a:avLst/>
                    </a:prstGeom>
                    <a:ln/>
                  </pic:spPr>
                </pic:pic>
              </a:graphicData>
            </a:graphic>
          </wp:inline>
        </w:drawing>
      </w:r>
    </w:p>
    <w:p w14:paraId="679DD2E6" w14:textId="77777777" w:rsidR="00AD651C" w:rsidRDefault="00DC3997">
      <w:pPr>
        <w:spacing w:before="240" w:after="200"/>
      </w:pPr>
      <w:r>
        <w:rPr>
          <w:noProof/>
          <w:lang w:eastAsia="en-GB" w:bidi="ne-NP"/>
        </w:rPr>
        <w:lastRenderedPageBreak/>
        <w:drawing>
          <wp:inline distT="114300" distB="114300" distL="114300" distR="114300" wp14:anchorId="2D59C52E" wp14:editId="67EE36E5">
            <wp:extent cx="5848350" cy="5495925"/>
            <wp:effectExtent l="0" t="0" r="0" b="0"/>
            <wp:docPr id="1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848350" cy="5495925"/>
                    </a:xfrm>
                    <a:prstGeom prst="rect">
                      <a:avLst/>
                    </a:prstGeom>
                    <a:ln/>
                  </pic:spPr>
                </pic:pic>
              </a:graphicData>
            </a:graphic>
          </wp:inline>
        </w:drawing>
      </w:r>
    </w:p>
    <w:p w14:paraId="2CB0BD56" w14:textId="77777777" w:rsidR="00AD651C" w:rsidRDefault="00AD651C">
      <w:pPr>
        <w:spacing w:before="240" w:after="200"/>
      </w:pPr>
    </w:p>
    <w:p w14:paraId="135C68C8" w14:textId="77777777" w:rsidR="00AD651C" w:rsidRDefault="00AD651C">
      <w:pPr>
        <w:spacing w:before="240" w:after="200"/>
      </w:pPr>
    </w:p>
    <w:p w14:paraId="5B2C80A5" w14:textId="77777777" w:rsidR="00AD651C" w:rsidRDefault="00AD651C">
      <w:pPr>
        <w:spacing w:before="240" w:after="200"/>
      </w:pPr>
    </w:p>
    <w:p w14:paraId="5550186D" w14:textId="77777777" w:rsidR="00AD651C" w:rsidRDefault="00AD651C">
      <w:pPr>
        <w:spacing w:before="240" w:after="200"/>
      </w:pPr>
    </w:p>
    <w:p w14:paraId="7CC5E94E" w14:textId="77777777" w:rsidR="00AD651C" w:rsidRDefault="00AD651C">
      <w:pPr>
        <w:spacing w:before="240" w:after="200"/>
      </w:pPr>
    </w:p>
    <w:p w14:paraId="4F946220" w14:textId="77777777" w:rsidR="00AD651C" w:rsidRDefault="00AD651C">
      <w:pPr>
        <w:spacing w:before="240" w:after="200"/>
      </w:pPr>
    </w:p>
    <w:p w14:paraId="0A854B28" w14:textId="77777777" w:rsidR="00AD651C" w:rsidRDefault="00AD651C">
      <w:pPr>
        <w:spacing w:before="240" w:after="200"/>
      </w:pPr>
    </w:p>
    <w:p w14:paraId="36A0F5BA" w14:textId="77777777" w:rsidR="00AD651C" w:rsidRDefault="00AD651C">
      <w:pPr>
        <w:spacing w:before="240" w:after="200"/>
      </w:pPr>
    </w:p>
    <w:p w14:paraId="57FFC340" w14:textId="77777777" w:rsidR="00AD651C" w:rsidRDefault="00AD651C">
      <w:pPr>
        <w:spacing w:before="240" w:after="200"/>
      </w:pPr>
    </w:p>
    <w:p w14:paraId="09F2508F" w14:textId="77777777" w:rsidR="00AD651C" w:rsidRDefault="00DC3997">
      <w:pPr>
        <w:spacing w:before="240" w:after="200"/>
        <w:rPr>
          <w:b/>
        </w:rPr>
      </w:pPr>
      <w:r>
        <w:rPr>
          <w:b/>
        </w:rPr>
        <w:lastRenderedPageBreak/>
        <w:t>C. Trader</w:t>
      </w:r>
    </w:p>
    <w:p w14:paraId="30093D6A" w14:textId="77777777" w:rsidR="00AD651C" w:rsidRDefault="00DC3997">
      <w:pPr>
        <w:spacing w:before="240" w:after="200"/>
      </w:pPr>
      <w:r>
        <w:rPr>
          <w:noProof/>
          <w:lang w:eastAsia="en-GB" w:bidi="ne-NP"/>
        </w:rPr>
        <w:drawing>
          <wp:inline distT="114300" distB="114300" distL="114300" distR="114300" wp14:anchorId="38BCF072" wp14:editId="4361058E">
            <wp:extent cx="5013871" cy="6572994"/>
            <wp:effectExtent l="0" t="0" r="0" b="0"/>
            <wp:docPr id="1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013871" cy="6572994"/>
                    </a:xfrm>
                    <a:prstGeom prst="rect">
                      <a:avLst/>
                    </a:prstGeom>
                    <a:ln/>
                  </pic:spPr>
                </pic:pic>
              </a:graphicData>
            </a:graphic>
          </wp:inline>
        </w:drawing>
      </w:r>
    </w:p>
    <w:p w14:paraId="6D85DF93" w14:textId="77777777" w:rsidR="00AD651C" w:rsidRDefault="00DC3997">
      <w:pPr>
        <w:spacing w:before="240" w:after="200"/>
      </w:pPr>
      <w:r>
        <w:rPr>
          <w:noProof/>
          <w:lang w:eastAsia="en-GB" w:bidi="ne-NP"/>
        </w:rPr>
        <w:lastRenderedPageBreak/>
        <w:drawing>
          <wp:inline distT="114300" distB="114300" distL="114300" distR="114300" wp14:anchorId="7C1EDEA4" wp14:editId="47503369">
            <wp:extent cx="5497002" cy="6319838"/>
            <wp:effectExtent l="0" t="0" r="0" b="0"/>
            <wp:docPr id="1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497002" cy="6319838"/>
                    </a:xfrm>
                    <a:prstGeom prst="rect">
                      <a:avLst/>
                    </a:prstGeom>
                    <a:ln/>
                  </pic:spPr>
                </pic:pic>
              </a:graphicData>
            </a:graphic>
          </wp:inline>
        </w:drawing>
      </w:r>
    </w:p>
    <w:p w14:paraId="43DF02F6" w14:textId="77777777" w:rsidR="00AD651C" w:rsidRDefault="00AD651C">
      <w:pPr>
        <w:spacing w:before="240" w:after="200"/>
      </w:pPr>
    </w:p>
    <w:p w14:paraId="5D817B3F" w14:textId="77777777" w:rsidR="00AD651C" w:rsidRDefault="00AD651C">
      <w:pPr>
        <w:spacing w:before="240" w:after="200"/>
      </w:pPr>
    </w:p>
    <w:p w14:paraId="4B61FE99" w14:textId="77777777" w:rsidR="00AD651C" w:rsidRDefault="00AD651C">
      <w:pPr>
        <w:spacing w:before="240" w:after="200"/>
      </w:pPr>
    </w:p>
    <w:p w14:paraId="0970FDD7" w14:textId="77777777" w:rsidR="00AD651C" w:rsidRDefault="00AD651C">
      <w:pPr>
        <w:spacing w:before="240" w:after="200"/>
      </w:pPr>
    </w:p>
    <w:p w14:paraId="4EC6D4CE" w14:textId="77777777" w:rsidR="00AD651C" w:rsidRDefault="00AD651C">
      <w:pPr>
        <w:spacing w:before="240" w:after="200"/>
      </w:pPr>
    </w:p>
    <w:p w14:paraId="3CDEC96A" w14:textId="77777777" w:rsidR="00AD651C" w:rsidRDefault="00AD651C">
      <w:pPr>
        <w:spacing w:before="240" w:after="200"/>
      </w:pPr>
    </w:p>
    <w:p w14:paraId="49E1B489" w14:textId="77777777" w:rsidR="00AD651C" w:rsidRDefault="00AD651C">
      <w:pPr>
        <w:spacing w:before="240" w:after="200"/>
      </w:pPr>
    </w:p>
    <w:p w14:paraId="72D7BB1E" w14:textId="77777777" w:rsidR="00AD651C" w:rsidRDefault="00DC3997">
      <w:pPr>
        <w:spacing w:before="240" w:after="200"/>
        <w:rPr>
          <w:b/>
          <w:sz w:val="24"/>
          <w:szCs w:val="24"/>
        </w:rPr>
      </w:pPr>
      <w:r>
        <w:rPr>
          <w:b/>
          <w:sz w:val="24"/>
          <w:szCs w:val="24"/>
        </w:rPr>
        <w:lastRenderedPageBreak/>
        <w:t xml:space="preserve">Non-functional Requirement </w:t>
      </w:r>
    </w:p>
    <w:p w14:paraId="59325573" w14:textId="77777777" w:rsidR="00AD651C" w:rsidRDefault="00DC3997">
      <w:pPr>
        <w:spacing w:before="240" w:after="200"/>
      </w:pPr>
      <w:r>
        <w:rPr>
          <w:noProof/>
          <w:lang w:eastAsia="en-GB" w:bidi="ne-NP"/>
        </w:rPr>
        <w:drawing>
          <wp:inline distT="114300" distB="114300" distL="114300" distR="114300" wp14:anchorId="6AD12A78" wp14:editId="755729F0">
            <wp:extent cx="5731200" cy="3492500"/>
            <wp:effectExtent l="0" t="0" r="0" b="0"/>
            <wp:docPr id="18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3492500"/>
                    </a:xfrm>
                    <a:prstGeom prst="rect">
                      <a:avLst/>
                    </a:prstGeom>
                    <a:ln/>
                  </pic:spPr>
                </pic:pic>
              </a:graphicData>
            </a:graphic>
          </wp:inline>
        </w:drawing>
      </w:r>
    </w:p>
    <w:p w14:paraId="7B04F7D0" w14:textId="77777777" w:rsidR="00AD651C" w:rsidRDefault="00DC3997">
      <w:pPr>
        <w:spacing w:before="240" w:after="200"/>
        <w:rPr>
          <w:b/>
        </w:rPr>
      </w:pPr>
      <w:r>
        <w:rPr>
          <w:b/>
        </w:rPr>
        <w:t>3.4 Logo design</w:t>
      </w:r>
    </w:p>
    <w:p w14:paraId="08A3DB01" w14:textId="77777777" w:rsidR="00AD651C" w:rsidRDefault="00DC3997">
      <w:pPr>
        <w:spacing w:before="240" w:after="200"/>
        <w:jc w:val="center"/>
      </w:pPr>
      <w:r>
        <w:rPr>
          <w:noProof/>
          <w:lang w:eastAsia="en-GB" w:bidi="ne-NP"/>
        </w:rPr>
        <w:drawing>
          <wp:inline distT="114300" distB="114300" distL="114300" distR="114300" wp14:anchorId="2BF0CF34" wp14:editId="5049D0D6">
            <wp:extent cx="2928938" cy="3381866"/>
            <wp:effectExtent l="0" t="0" r="0" b="0"/>
            <wp:docPr id="1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2928938" cy="3381866"/>
                    </a:xfrm>
                    <a:prstGeom prst="rect">
                      <a:avLst/>
                    </a:prstGeom>
                    <a:ln/>
                  </pic:spPr>
                </pic:pic>
              </a:graphicData>
            </a:graphic>
          </wp:inline>
        </w:drawing>
      </w:r>
    </w:p>
    <w:p w14:paraId="11157355" w14:textId="77777777" w:rsidR="00AD651C" w:rsidRDefault="00AD651C">
      <w:pPr>
        <w:spacing w:before="240" w:after="200"/>
      </w:pPr>
    </w:p>
    <w:p w14:paraId="7EF63FAB" w14:textId="77777777" w:rsidR="00AD651C" w:rsidRDefault="00AD651C">
      <w:pPr>
        <w:spacing w:before="240" w:after="200"/>
      </w:pPr>
    </w:p>
    <w:p w14:paraId="47F58160" w14:textId="77777777" w:rsidR="00AD651C" w:rsidRDefault="00AD651C">
      <w:pPr>
        <w:spacing w:before="240" w:after="200"/>
      </w:pPr>
    </w:p>
    <w:p w14:paraId="30711C43" w14:textId="77777777" w:rsidR="00AD651C" w:rsidRDefault="00DC3997">
      <w:pPr>
        <w:spacing w:before="240" w:after="200"/>
        <w:rPr>
          <w:b/>
          <w:sz w:val="24"/>
          <w:szCs w:val="24"/>
        </w:rPr>
      </w:pPr>
      <w:r>
        <w:rPr>
          <w:b/>
          <w:sz w:val="24"/>
          <w:szCs w:val="24"/>
        </w:rPr>
        <w:lastRenderedPageBreak/>
        <w:t>3.5 Wireframe</w:t>
      </w:r>
    </w:p>
    <w:p w14:paraId="7E560EC0" w14:textId="77777777" w:rsidR="00AD651C" w:rsidRDefault="00DC3997">
      <w:pPr>
        <w:spacing w:before="240" w:after="200"/>
      </w:pPr>
      <w:r>
        <w:rPr>
          <w:noProof/>
          <w:lang w:eastAsia="en-GB" w:bidi="ne-NP"/>
        </w:rPr>
        <w:drawing>
          <wp:inline distT="114300" distB="114300" distL="114300" distR="114300" wp14:anchorId="3ADD7E81" wp14:editId="5E4AEFC1">
            <wp:extent cx="4433888" cy="8096250"/>
            <wp:effectExtent l="0" t="0" r="0" b="0"/>
            <wp:docPr id="18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8"/>
                    <a:srcRect/>
                    <a:stretch>
                      <a:fillRect/>
                    </a:stretch>
                  </pic:blipFill>
                  <pic:spPr>
                    <a:xfrm>
                      <a:off x="0" y="0"/>
                      <a:ext cx="4433888" cy="8096250"/>
                    </a:xfrm>
                    <a:prstGeom prst="rect">
                      <a:avLst/>
                    </a:prstGeom>
                    <a:ln/>
                  </pic:spPr>
                </pic:pic>
              </a:graphicData>
            </a:graphic>
          </wp:inline>
        </w:drawing>
      </w:r>
    </w:p>
    <w:p w14:paraId="4680E8D7" w14:textId="77777777" w:rsidR="00AD651C" w:rsidRDefault="00DC3997">
      <w:pPr>
        <w:spacing w:before="240" w:after="200"/>
      </w:pPr>
      <w:r>
        <w:rPr>
          <w:noProof/>
          <w:lang w:eastAsia="en-GB" w:bidi="ne-NP"/>
        </w:rPr>
        <w:lastRenderedPageBreak/>
        <w:drawing>
          <wp:inline distT="114300" distB="114300" distL="114300" distR="114300" wp14:anchorId="7BDCB798" wp14:editId="5D7C456B">
            <wp:extent cx="6245550" cy="7569200"/>
            <wp:effectExtent l="0" t="0" r="0" b="0"/>
            <wp:docPr id="1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6245550" cy="7569200"/>
                    </a:xfrm>
                    <a:prstGeom prst="rect">
                      <a:avLst/>
                    </a:prstGeom>
                    <a:ln/>
                  </pic:spPr>
                </pic:pic>
              </a:graphicData>
            </a:graphic>
          </wp:inline>
        </w:drawing>
      </w:r>
    </w:p>
    <w:p w14:paraId="5A715B24" w14:textId="77777777" w:rsidR="00AD651C" w:rsidRDefault="00AD651C">
      <w:pPr>
        <w:spacing w:before="240" w:after="200"/>
      </w:pPr>
    </w:p>
    <w:p w14:paraId="49C26884" w14:textId="77777777" w:rsidR="00AD651C" w:rsidRDefault="00AD651C">
      <w:pPr>
        <w:spacing w:before="240" w:after="200"/>
      </w:pPr>
    </w:p>
    <w:p w14:paraId="42307422" w14:textId="77777777" w:rsidR="00AD651C" w:rsidRDefault="00DC3997">
      <w:pPr>
        <w:spacing w:before="240" w:after="200"/>
      </w:pPr>
      <w:r>
        <w:rPr>
          <w:noProof/>
          <w:lang w:eastAsia="en-GB" w:bidi="ne-NP"/>
        </w:rPr>
        <w:lastRenderedPageBreak/>
        <w:drawing>
          <wp:inline distT="114300" distB="114300" distL="114300" distR="114300" wp14:anchorId="037FF5D0" wp14:editId="5F05DB2B">
            <wp:extent cx="3633788" cy="3609776"/>
            <wp:effectExtent l="0" t="0" r="0" b="0"/>
            <wp:docPr id="1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633788" cy="3609776"/>
                    </a:xfrm>
                    <a:prstGeom prst="rect">
                      <a:avLst/>
                    </a:prstGeom>
                    <a:ln/>
                  </pic:spPr>
                </pic:pic>
              </a:graphicData>
            </a:graphic>
          </wp:inline>
        </w:drawing>
      </w:r>
    </w:p>
    <w:p w14:paraId="57E41092" w14:textId="77777777" w:rsidR="00AD651C" w:rsidRDefault="00DC3997">
      <w:pPr>
        <w:spacing w:before="240" w:after="200"/>
      </w:pPr>
      <w:r>
        <w:rPr>
          <w:noProof/>
          <w:lang w:eastAsia="en-GB" w:bidi="ne-NP"/>
        </w:rPr>
        <w:drawing>
          <wp:inline distT="114300" distB="114300" distL="114300" distR="114300" wp14:anchorId="7EB5D9B5" wp14:editId="216DF3D6">
            <wp:extent cx="4402382" cy="4691063"/>
            <wp:effectExtent l="0" t="0" r="0" b="0"/>
            <wp:docPr id="18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4402382" cy="4691063"/>
                    </a:xfrm>
                    <a:prstGeom prst="rect">
                      <a:avLst/>
                    </a:prstGeom>
                    <a:ln/>
                  </pic:spPr>
                </pic:pic>
              </a:graphicData>
            </a:graphic>
          </wp:inline>
        </w:drawing>
      </w:r>
    </w:p>
    <w:p w14:paraId="635C912C" w14:textId="77777777" w:rsidR="00AD651C" w:rsidRDefault="00DC3997">
      <w:pPr>
        <w:spacing w:before="240" w:after="200"/>
      </w:pPr>
      <w:r>
        <w:rPr>
          <w:noProof/>
          <w:lang w:eastAsia="en-GB" w:bidi="ne-NP"/>
        </w:rPr>
        <w:lastRenderedPageBreak/>
        <w:drawing>
          <wp:inline distT="114300" distB="114300" distL="114300" distR="114300" wp14:anchorId="12300E9E" wp14:editId="58AD8DE0">
            <wp:extent cx="5314950" cy="5057775"/>
            <wp:effectExtent l="0" t="0" r="0" b="0"/>
            <wp:docPr id="18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5314950" cy="5057775"/>
                    </a:xfrm>
                    <a:prstGeom prst="rect">
                      <a:avLst/>
                    </a:prstGeom>
                    <a:ln/>
                  </pic:spPr>
                </pic:pic>
              </a:graphicData>
            </a:graphic>
          </wp:inline>
        </w:drawing>
      </w:r>
    </w:p>
    <w:p w14:paraId="713A208B" w14:textId="77777777" w:rsidR="00AD651C" w:rsidRDefault="00DC3997">
      <w:pPr>
        <w:spacing w:before="240" w:after="200"/>
      </w:pPr>
      <w:r>
        <w:rPr>
          <w:noProof/>
          <w:lang w:eastAsia="en-GB" w:bidi="ne-NP"/>
        </w:rPr>
        <w:lastRenderedPageBreak/>
        <w:drawing>
          <wp:inline distT="114300" distB="114300" distL="114300" distR="114300" wp14:anchorId="1528B959" wp14:editId="565B3F2E">
            <wp:extent cx="5731200" cy="5105400"/>
            <wp:effectExtent l="0" t="0" r="0" b="0"/>
            <wp:docPr id="1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731200" cy="5105400"/>
                    </a:xfrm>
                    <a:prstGeom prst="rect">
                      <a:avLst/>
                    </a:prstGeom>
                    <a:ln/>
                  </pic:spPr>
                </pic:pic>
              </a:graphicData>
            </a:graphic>
          </wp:inline>
        </w:drawing>
      </w:r>
    </w:p>
    <w:p w14:paraId="5DFF7359" w14:textId="77777777" w:rsidR="00AD651C" w:rsidRDefault="00DC3997">
      <w:pPr>
        <w:spacing w:before="240" w:after="200"/>
      </w:pPr>
      <w:r>
        <w:rPr>
          <w:noProof/>
          <w:lang w:eastAsia="en-GB" w:bidi="ne-NP"/>
        </w:rPr>
        <w:lastRenderedPageBreak/>
        <w:drawing>
          <wp:inline distT="114300" distB="114300" distL="114300" distR="114300" wp14:anchorId="0593BC3A" wp14:editId="0FA8C1DC">
            <wp:extent cx="4914900" cy="8896350"/>
            <wp:effectExtent l="0" t="0" r="0" b="0"/>
            <wp:docPr id="1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4914900" cy="8896350"/>
                    </a:xfrm>
                    <a:prstGeom prst="rect">
                      <a:avLst/>
                    </a:prstGeom>
                    <a:ln/>
                  </pic:spPr>
                </pic:pic>
              </a:graphicData>
            </a:graphic>
          </wp:inline>
        </w:drawing>
      </w:r>
    </w:p>
    <w:p w14:paraId="2BF90B1B" w14:textId="77777777" w:rsidR="00AD651C" w:rsidRDefault="00DC3997">
      <w:pPr>
        <w:spacing w:before="240" w:after="200"/>
      </w:pPr>
      <w:r>
        <w:rPr>
          <w:noProof/>
          <w:lang w:eastAsia="en-GB" w:bidi="ne-NP"/>
        </w:rPr>
        <w:lastRenderedPageBreak/>
        <w:drawing>
          <wp:inline distT="114300" distB="114300" distL="114300" distR="114300" wp14:anchorId="5821BEA8" wp14:editId="219C138B">
            <wp:extent cx="5731200" cy="5410200"/>
            <wp:effectExtent l="0" t="0" r="0" b="0"/>
            <wp:docPr id="1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731200" cy="5410200"/>
                    </a:xfrm>
                    <a:prstGeom prst="rect">
                      <a:avLst/>
                    </a:prstGeom>
                    <a:ln/>
                  </pic:spPr>
                </pic:pic>
              </a:graphicData>
            </a:graphic>
          </wp:inline>
        </w:drawing>
      </w:r>
    </w:p>
    <w:p w14:paraId="0C2BC242" w14:textId="77777777" w:rsidR="00AD651C" w:rsidRDefault="00AD651C">
      <w:pPr>
        <w:spacing w:before="240" w:after="200"/>
      </w:pPr>
    </w:p>
    <w:sdt>
      <w:sdtPr>
        <w:tag w:val="goog_rdk_6"/>
        <w:id w:val="-675797028"/>
      </w:sdtPr>
      <w:sdtContent>
        <w:p w14:paraId="05C82157" w14:textId="77777777" w:rsidR="00AD651C" w:rsidRDefault="00DC3997">
          <w:pPr>
            <w:spacing w:before="240" w:after="200"/>
            <w:rPr>
              <w:ins w:id="5" w:author="Pratiksha Manandhar" w:date="2021-06-10T08:38:00Z"/>
            </w:rPr>
          </w:pPr>
          <w:r>
            <w:rPr>
              <w:noProof/>
              <w:lang w:eastAsia="en-GB" w:bidi="ne-NP"/>
            </w:rPr>
            <w:drawing>
              <wp:inline distT="114300" distB="114300" distL="114300" distR="114300" wp14:anchorId="7BA66D2C" wp14:editId="3AB71B3C">
                <wp:extent cx="6245550" cy="7975600"/>
                <wp:effectExtent l="0" t="0" r="0" b="0"/>
                <wp:docPr id="1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6245550" cy="7975600"/>
                        </a:xfrm>
                        <a:prstGeom prst="rect">
                          <a:avLst/>
                        </a:prstGeom>
                        <a:ln/>
                      </pic:spPr>
                    </pic:pic>
                  </a:graphicData>
                </a:graphic>
              </wp:inline>
            </w:drawing>
          </w:r>
          <w:sdt>
            <w:sdtPr>
              <w:tag w:val="goog_rdk_5"/>
              <w:id w:val="-1833979694"/>
            </w:sdtPr>
            <w:sdtContent/>
          </w:sdt>
        </w:p>
      </w:sdtContent>
    </w:sdt>
    <w:sdt>
      <w:sdtPr>
        <w:tag w:val="goog_rdk_8"/>
        <w:id w:val="-1646430401"/>
      </w:sdtPr>
      <w:sdtContent>
        <w:p w14:paraId="69B3C565" w14:textId="77777777" w:rsidR="00AD651C" w:rsidRDefault="00DF1F0C">
          <w:pPr>
            <w:spacing w:before="240" w:after="200"/>
            <w:rPr>
              <w:ins w:id="6" w:author="Pratiksha Manandhar" w:date="2021-06-10T08:38:00Z"/>
            </w:rPr>
          </w:pPr>
          <w:sdt>
            <w:sdtPr>
              <w:tag w:val="goog_rdk_7"/>
              <w:id w:val="1952359348"/>
            </w:sdtPr>
            <w:sdtContent>
              <w:ins w:id="7" w:author="Pratiksha Manandhar" w:date="2021-06-10T08:38:00Z">
                <w:r w:rsidR="00DC3997">
                  <w:rPr>
                    <w:noProof/>
                    <w:lang w:eastAsia="en-GB" w:bidi="ne-NP"/>
                  </w:rPr>
                  <w:drawing>
                    <wp:inline distT="114300" distB="114300" distL="114300" distR="114300" wp14:anchorId="1D9C9627" wp14:editId="1B392957">
                      <wp:extent cx="4019550" cy="4000500"/>
                      <wp:effectExtent l="0" t="0" r="0" b="0"/>
                      <wp:docPr id="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4019550" cy="4000500"/>
                              </a:xfrm>
                              <a:prstGeom prst="rect">
                                <a:avLst/>
                              </a:prstGeom>
                              <a:ln/>
                            </pic:spPr>
                          </pic:pic>
                        </a:graphicData>
                      </a:graphic>
                    </wp:inline>
                  </w:drawing>
                </w:r>
              </w:ins>
            </w:sdtContent>
          </w:sdt>
        </w:p>
      </w:sdtContent>
    </w:sdt>
    <w:p w14:paraId="30A895C6" w14:textId="77777777" w:rsidR="00AD651C" w:rsidRDefault="00DF1F0C">
      <w:pPr>
        <w:spacing w:before="240" w:after="200"/>
      </w:pPr>
      <w:sdt>
        <w:sdtPr>
          <w:tag w:val="goog_rdk_9"/>
          <w:id w:val="190658824"/>
        </w:sdtPr>
        <w:sdtContent>
          <w:ins w:id="8" w:author="Pratiksha Manandhar" w:date="2021-06-10T08:38:00Z">
            <w:r w:rsidR="00DC3997">
              <w:rPr>
                <w:noProof/>
                <w:lang w:eastAsia="en-GB" w:bidi="ne-NP"/>
              </w:rPr>
              <w:drawing>
                <wp:inline distT="114300" distB="114300" distL="114300" distR="114300" wp14:anchorId="7AF3B9E8" wp14:editId="732FE82C">
                  <wp:extent cx="5781675" cy="3562350"/>
                  <wp:effectExtent l="0" t="0" r="0" b="0"/>
                  <wp:docPr id="1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781675" cy="3562350"/>
                          </a:xfrm>
                          <a:prstGeom prst="rect">
                            <a:avLst/>
                          </a:prstGeom>
                          <a:ln/>
                        </pic:spPr>
                      </pic:pic>
                    </a:graphicData>
                  </a:graphic>
                </wp:inline>
              </w:drawing>
            </w:r>
          </w:ins>
        </w:sdtContent>
      </w:sdt>
    </w:p>
    <w:sdt>
      <w:sdtPr>
        <w:tag w:val="goog_rdk_12"/>
        <w:id w:val="-1671625574"/>
      </w:sdtPr>
      <w:sdtContent>
        <w:p w14:paraId="4E869DDA" w14:textId="675D03F3" w:rsidR="00AD651C" w:rsidRDefault="00DF1F0C">
          <w:pPr>
            <w:spacing w:before="240" w:after="200"/>
            <w:rPr>
              <w:del w:id="9" w:author="Pratiksha Manandhar" w:date="2021-06-10T08:40:00Z"/>
            </w:rPr>
          </w:pPr>
          <w:sdt>
            <w:sdtPr>
              <w:tag w:val="goog_rdk_11"/>
              <w:id w:val="1196511487"/>
              <w:showingPlcHdr/>
            </w:sdtPr>
            <w:sdtContent>
              <w:r w:rsidR="008D101D">
                <w:t xml:space="preserve">     </w:t>
              </w:r>
            </w:sdtContent>
          </w:sdt>
        </w:p>
      </w:sdtContent>
    </w:sdt>
    <w:p w14:paraId="1D6294A1" w14:textId="77777777" w:rsidR="00AD651C" w:rsidRDefault="00AD651C">
      <w:pPr>
        <w:spacing w:before="240" w:after="200"/>
      </w:pPr>
    </w:p>
    <w:p w14:paraId="69ECB58F" w14:textId="77777777" w:rsidR="00AD651C" w:rsidRDefault="00AD651C">
      <w:pPr>
        <w:spacing w:before="240" w:after="200"/>
      </w:pPr>
    </w:p>
    <w:p w14:paraId="38FE1D52" w14:textId="77777777" w:rsidR="00AD651C" w:rsidRDefault="00AD651C">
      <w:pPr>
        <w:spacing w:before="240" w:after="200"/>
      </w:pPr>
    </w:p>
    <w:p w14:paraId="07B79BA0" w14:textId="77777777" w:rsidR="00AD651C" w:rsidRDefault="00AD651C">
      <w:pPr>
        <w:spacing w:before="240" w:after="200"/>
      </w:pPr>
    </w:p>
    <w:p w14:paraId="29D9EB85" w14:textId="77777777" w:rsidR="00AD651C" w:rsidRDefault="00AD651C">
      <w:pPr>
        <w:spacing w:before="240" w:after="200"/>
      </w:pPr>
    </w:p>
    <w:p w14:paraId="282D0F1B" w14:textId="77777777" w:rsidR="00AD651C" w:rsidRDefault="00AD651C">
      <w:pPr>
        <w:spacing w:before="240" w:after="200"/>
      </w:pPr>
    </w:p>
    <w:p w14:paraId="63A944B7" w14:textId="77777777" w:rsidR="00AD651C" w:rsidRDefault="00AD651C">
      <w:pPr>
        <w:spacing w:before="240" w:after="200"/>
      </w:pPr>
    </w:p>
    <w:p w14:paraId="6FBE0C60" w14:textId="77777777" w:rsidR="00AD651C" w:rsidRDefault="00AD651C">
      <w:pPr>
        <w:spacing w:before="240" w:after="200"/>
      </w:pPr>
    </w:p>
    <w:p w14:paraId="68EDAE4B" w14:textId="77777777" w:rsidR="00AD651C" w:rsidRDefault="00DC3997">
      <w:pPr>
        <w:spacing w:before="240" w:after="240"/>
      </w:pPr>
      <w:r>
        <w:t xml:space="preserve"> </w:t>
      </w:r>
    </w:p>
    <w:p w14:paraId="014450FC" w14:textId="77777777" w:rsidR="00AD651C" w:rsidRDefault="00AD651C">
      <w:pPr>
        <w:spacing w:before="240" w:after="240"/>
      </w:pPr>
    </w:p>
    <w:p w14:paraId="34E38FF1" w14:textId="77777777" w:rsidR="00AD651C" w:rsidRDefault="00AD651C">
      <w:pPr>
        <w:spacing w:before="240" w:after="240"/>
      </w:pPr>
    </w:p>
    <w:p w14:paraId="1915D377" w14:textId="77777777" w:rsidR="00AD651C" w:rsidRDefault="00AD651C">
      <w:pPr>
        <w:spacing w:before="240" w:after="240"/>
      </w:pPr>
    </w:p>
    <w:p w14:paraId="755E4312" w14:textId="77777777" w:rsidR="00AD651C" w:rsidRDefault="00AD651C">
      <w:pPr>
        <w:spacing w:before="240" w:after="240"/>
      </w:pPr>
    </w:p>
    <w:p w14:paraId="3C4012FF" w14:textId="77777777" w:rsidR="00AD651C" w:rsidRDefault="00AD651C"/>
    <w:p w14:paraId="01258FD7" w14:textId="77777777" w:rsidR="00AD651C" w:rsidRDefault="00AD651C"/>
    <w:p w14:paraId="190BDE5C" w14:textId="77777777" w:rsidR="00AD651C" w:rsidRDefault="00DC3997">
      <w:pPr>
        <w:rPr>
          <w:b/>
          <w:sz w:val="28"/>
          <w:szCs w:val="28"/>
        </w:rPr>
      </w:pPr>
      <w:r>
        <w:rPr>
          <w:b/>
          <w:sz w:val="28"/>
          <w:szCs w:val="28"/>
        </w:rPr>
        <w:t>Product Development</w:t>
      </w:r>
    </w:p>
    <w:p w14:paraId="775E2C30" w14:textId="77777777" w:rsidR="00AD651C" w:rsidRDefault="00DC3997">
      <w:pPr>
        <w:jc w:val="center"/>
        <w:rPr>
          <w:b/>
          <w:sz w:val="26"/>
          <w:szCs w:val="26"/>
        </w:rPr>
      </w:pPr>
      <w:r>
        <w:rPr>
          <w:b/>
          <w:sz w:val="26"/>
          <w:szCs w:val="26"/>
        </w:rPr>
        <w:t>Home Page</w:t>
      </w:r>
    </w:p>
    <w:p w14:paraId="72D21EB0" w14:textId="77777777" w:rsidR="00AD651C" w:rsidRDefault="00DC3997">
      <w:pPr>
        <w:jc w:val="center"/>
        <w:rPr>
          <w:b/>
        </w:rPr>
      </w:pPr>
      <w:r>
        <w:rPr>
          <w:b/>
          <w:noProof/>
          <w:lang w:eastAsia="en-GB" w:bidi="ne-NP"/>
        </w:rPr>
        <w:drawing>
          <wp:inline distT="114300" distB="114300" distL="114300" distR="114300" wp14:anchorId="0FEAD999" wp14:editId="3FAA6E91">
            <wp:extent cx="2846550" cy="4186103"/>
            <wp:effectExtent l="0" t="0" r="0" b="0"/>
            <wp:docPr id="1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l="23878" r="24358"/>
                    <a:stretch>
                      <a:fillRect/>
                    </a:stretch>
                  </pic:blipFill>
                  <pic:spPr>
                    <a:xfrm>
                      <a:off x="0" y="0"/>
                      <a:ext cx="2846550" cy="4186103"/>
                    </a:xfrm>
                    <a:prstGeom prst="rect">
                      <a:avLst/>
                    </a:prstGeom>
                    <a:ln/>
                  </pic:spPr>
                </pic:pic>
              </a:graphicData>
            </a:graphic>
          </wp:inline>
        </w:drawing>
      </w:r>
    </w:p>
    <w:p w14:paraId="01F04818" w14:textId="77777777" w:rsidR="00AD651C" w:rsidRDefault="00AD651C">
      <w:pPr>
        <w:jc w:val="center"/>
        <w:rPr>
          <w:b/>
        </w:rPr>
      </w:pPr>
    </w:p>
    <w:p w14:paraId="7A0A6176" w14:textId="77777777" w:rsidR="00AD651C" w:rsidRDefault="00DC3997">
      <w:pPr>
        <w:jc w:val="center"/>
        <w:rPr>
          <w:b/>
          <w:sz w:val="26"/>
          <w:szCs w:val="26"/>
        </w:rPr>
      </w:pPr>
      <w:r>
        <w:rPr>
          <w:b/>
          <w:sz w:val="26"/>
          <w:szCs w:val="26"/>
        </w:rPr>
        <w:t>Sign Up Page</w:t>
      </w:r>
    </w:p>
    <w:p w14:paraId="7B49D42B" w14:textId="77777777" w:rsidR="00AD651C" w:rsidRDefault="00DC3997">
      <w:pPr>
        <w:jc w:val="center"/>
        <w:rPr>
          <w:b/>
        </w:rPr>
      </w:pPr>
      <w:r>
        <w:rPr>
          <w:b/>
          <w:noProof/>
          <w:lang w:eastAsia="en-GB" w:bidi="ne-NP"/>
        </w:rPr>
        <w:lastRenderedPageBreak/>
        <w:drawing>
          <wp:inline distT="114300" distB="114300" distL="114300" distR="114300" wp14:anchorId="08607C0F" wp14:editId="7883F495">
            <wp:extent cx="6041840" cy="3390829"/>
            <wp:effectExtent l="0" t="0" r="0" b="0"/>
            <wp:docPr id="1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6041840" cy="3390829"/>
                    </a:xfrm>
                    <a:prstGeom prst="rect">
                      <a:avLst/>
                    </a:prstGeom>
                    <a:ln/>
                  </pic:spPr>
                </pic:pic>
              </a:graphicData>
            </a:graphic>
          </wp:inline>
        </w:drawing>
      </w:r>
    </w:p>
    <w:p w14:paraId="5A5D608B" w14:textId="77777777" w:rsidR="00AD651C" w:rsidRDefault="00AD651C">
      <w:pPr>
        <w:jc w:val="center"/>
        <w:rPr>
          <w:b/>
        </w:rPr>
      </w:pPr>
    </w:p>
    <w:p w14:paraId="4B4D9621" w14:textId="77777777" w:rsidR="00AD651C" w:rsidRDefault="00AD651C">
      <w:pPr>
        <w:jc w:val="center"/>
        <w:rPr>
          <w:b/>
        </w:rPr>
      </w:pPr>
    </w:p>
    <w:p w14:paraId="7A853D76" w14:textId="77777777" w:rsidR="00AD651C" w:rsidRDefault="00DC3997">
      <w:pPr>
        <w:jc w:val="center"/>
        <w:rPr>
          <w:b/>
        </w:rPr>
      </w:pPr>
      <w:r>
        <w:rPr>
          <w:b/>
          <w:sz w:val="26"/>
          <w:szCs w:val="26"/>
        </w:rPr>
        <w:lastRenderedPageBreak/>
        <w:t>About Us Page</w:t>
      </w:r>
      <w:r>
        <w:rPr>
          <w:b/>
        </w:rPr>
        <w:br/>
      </w:r>
      <w:r>
        <w:rPr>
          <w:b/>
          <w:noProof/>
          <w:lang w:eastAsia="en-GB" w:bidi="ne-NP"/>
        </w:rPr>
        <w:drawing>
          <wp:inline distT="114300" distB="114300" distL="114300" distR="114300" wp14:anchorId="794AED9D" wp14:editId="4A8A990B">
            <wp:extent cx="4105275" cy="8220075"/>
            <wp:effectExtent l="0" t="0" r="0" b="0"/>
            <wp:docPr id="1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4105275" cy="8220075"/>
                    </a:xfrm>
                    <a:prstGeom prst="rect">
                      <a:avLst/>
                    </a:prstGeom>
                    <a:ln/>
                  </pic:spPr>
                </pic:pic>
              </a:graphicData>
            </a:graphic>
          </wp:inline>
        </w:drawing>
      </w:r>
    </w:p>
    <w:p w14:paraId="6493D106" w14:textId="77777777" w:rsidR="00AD651C" w:rsidRDefault="00AD651C">
      <w:pPr>
        <w:jc w:val="center"/>
        <w:rPr>
          <w:b/>
        </w:rPr>
      </w:pPr>
    </w:p>
    <w:p w14:paraId="15C6C872" w14:textId="77777777" w:rsidR="00AD651C" w:rsidRDefault="00DC3997">
      <w:pPr>
        <w:jc w:val="center"/>
        <w:rPr>
          <w:b/>
        </w:rPr>
      </w:pPr>
      <w:r>
        <w:rPr>
          <w:b/>
        </w:rPr>
        <w:t>Sign In Page</w:t>
      </w:r>
    </w:p>
    <w:p w14:paraId="06047B29" w14:textId="77777777" w:rsidR="00AD651C" w:rsidRDefault="00DC3997">
      <w:pPr>
        <w:jc w:val="center"/>
        <w:rPr>
          <w:b/>
        </w:rPr>
      </w:pPr>
      <w:r>
        <w:rPr>
          <w:b/>
          <w:noProof/>
          <w:lang w:eastAsia="en-GB" w:bidi="ne-NP"/>
        </w:rPr>
        <w:lastRenderedPageBreak/>
        <w:drawing>
          <wp:inline distT="19050" distB="19050" distL="19050" distR="19050" wp14:anchorId="421E2253" wp14:editId="19179023">
            <wp:extent cx="6791189" cy="2991850"/>
            <wp:effectExtent l="0" t="0" r="0" b="0"/>
            <wp:docPr id="1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6791189" cy="2991850"/>
                    </a:xfrm>
                    <a:prstGeom prst="rect">
                      <a:avLst/>
                    </a:prstGeom>
                    <a:ln/>
                  </pic:spPr>
                </pic:pic>
              </a:graphicData>
            </a:graphic>
          </wp:inline>
        </w:drawing>
      </w:r>
    </w:p>
    <w:p w14:paraId="74F57AC8" w14:textId="77777777" w:rsidR="00AD651C" w:rsidRDefault="00AD651C">
      <w:pPr>
        <w:jc w:val="center"/>
        <w:rPr>
          <w:b/>
        </w:rPr>
      </w:pPr>
    </w:p>
    <w:p w14:paraId="08742EEA" w14:textId="77777777" w:rsidR="00AD651C" w:rsidRDefault="00AD651C">
      <w:pPr>
        <w:jc w:val="center"/>
        <w:rPr>
          <w:b/>
        </w:rPr>
      </w:pPr>
    </w:p>
    <w:p w14:paraId="6C387BFB" w14:textId="77777777" w:rsidR="00AD651C" w:rsidRDefault="00AD651C">
      <w:pPr>
        <w:jc w:val="center"/>
        <w:rPr>
          <w:b/>
        </w:rPr>
      </w:pPr>
    </w:p>
    <w:p w14:paraId="4DF93622" w14:textId="77777777" w:rsidR="00AD651C" w:rsidRDefault="00AD651C">
      <w:pPr>
        <w:jc w:val="center"/>
        <w:rPr>
          <w:b/>
        </w:rPr>
      </w:pPr>
    </w:p>
    <w:p w14:paraId="6C9E8A32" w14:textId="77777777" w:rsidR="00AD651C" w:rsidRDefault="00AD651C">
      <w:pPr>
        <w:jc w:val="center"/>
        <w:rPr>
          <w:b/>
        </w:rPr>
      </w:pPr>
    </w:p>
    <w:p w14:paraId="192883D2" w14:textId="77777777" w:rsidR="00AD651C" w:rsidRDefault="00AD651C">
      <w:pPr>
        <w:jc w:val="center"/>
        <w:rPr>
          <w:b/>
        </w:rPr>
      </w:pPr>
    </w:p>
    <w:p w14:paraId="4255D93E" w14:textId="77777777" w:rsidR="00AD651C" w:rsidRDefault="00AD651C">
      <w:pPr>
        <w:jc w:val="center"/>
        <w:rPr>
          <w:b/>
        </w:rPr>
      </w:pPr>
    </w:p>
    <w:p w14:paraId="727C0413" w14:textId="77777777" w:rsidR="00AD651C" w:rsidRDefault="00AD651C">
      <w:pPr>
        <w:jc w:val="center"/>
        <w:rPr>
          <w:b/>
        </w:rPr>
      </w:pPr>
    </w:p>
    <w:p w14:paraId="1AB543F7" w14:textId="77777777" w:rsidR="00AD651C" w:rsidRDefault="00AD651C">
      <w:pPr>
        <w:jc w:val="center"/>
        <w:rPr>
          <w:b/>
        </w:rPr>
      </w:pPr>
    </w:p>
    <w:p w14:paraId="36FD2656" w14:textId="77777777" w:rsidR="00AD651C" w:rsidRDefault="00AD651C">
      <w:pPr>
        <w:jc w:val="center"/>
        <w:rPr>
          <w:b/>
        </w:rPr>
      </w:pPr>
    </w:p>
    <w:p w14:paraId="28B46F49" w14:textId="77777777" w:rsidR="00AD651C" w:rsidRDefault="00AD651C">
      <w:pPr>
        <w:jc w:val="center"/>
        <w:rPr>
          <w:b/>
        </w:rPr>
      </w:pPr>
    </w:p>
    <w:p w14:paraId="2D1E0648" w14:textId="77777777" w:rsidR="00AD651C" w:rsidRDefault="00AD651C">
      <w:pPr>
        <w:jc w:val="center"/>
        <w:rPr>
          <w:b/>
        </w:rPr>
      </w:pPr>
    </w:p>
    <w:p w14:paraId="73E3CBEC" w14:textId="77777777" w:rsidR="00AD651C" w:rsidRDefault="00AD651C">
      <w:pPr>
        <w:jc w:val="center"/>
        <w:rPr>
          <w:b/>
        </w:rPr>
      </w:pPr>
    </w:p>
    <w:p w14:paraId="05131FCA" w14:textId="77777777" w:rsidR="00AD651C" w:rsidRDefault="00AD651C">
      <w:pPr>
        <w:jc w:val="center"/>
        <w:rPr>
          <w:b/>
        </w:rPr>
      </w:pPr>
    </w:p>
    <w:p w14:paraId="49B73005" w14:textId="77777777" w:rsidR="00AD651C" w:rsidRDefault="00AD651C">
      <w:pPr>
        <w:jc w:val="center"/>
        <w:rPr>
          <w:b/>
        </w:rPr>
      </w:pPr>
    </w:p>
    <w:p w14:paraId="13BA0D08" w14:textId="77777777" w:rsidR="00AD651C" w:rsidRDefault="00AD651C">
      <w:pPr>
        <w:jc w:val="center"/>
        <w:rPr>
          <w:b/>
        </w:rPr>
      </w:pPr>
    </w:p>
    <w:p w14:paraId="63929DE2" w14:textId="77777777" w:rsidR="00AD651C" w:rsidRDefault="00AD651C">
      <w:pPr>
        <w:jc w:val="center"/>
        <w:rPr>
          <w:b/>
        </w:rPr>
      </w:pPr>
    </w:p>
    <w:p w14:paraId="0ABFC6DD" w14:textId="77777777" w:rsidR="00AD651C" w:rsidRDefault="00AD651C">
      <w:pPr>
        <w:jc w:val="center"/>
        <w:rPr>
          <w:b/>
        </w:rPr>
      </w:pPr>
    </w:p>
    <w:p w14:paraId="7A3CC501" w14:textId="77777777" w:rsidR="00AD651C" w:rsidRDefault="00AD651C">
      <w:pPr>
        <w:jc w:val="center"/>
        <w:rPr>
          <w:b/>
        </w:rPr>
      </w:pPr>
    </w:p>
    <w:p w14:paraId="085EA476" w14:textId="77777777" w:rsidR="00AD651C" w:rsidRDefault="00AD651C">
      <w:pPr>
        <w:jc w:val="center"/>
        <w:rPr>
          <w:b/>
        </w:rPr>
      </w:pPr>
    </w:p>
    <w:p w14:paraId="31D80854" w14:textId="77777777" w:rsidR="00AD651C" w:rsidRDefault="00AD651C">
      <w:pPr>
        <w:jc w:val="center"/>
        <w:rPr>
          <w:b/>
        </w:rPr>
      </w:pPr>
    </w:p>
    <w:p w14:paraId="47C4409A" w14:textId="77777777" w:rsidR="00AD651C" w:rsidRDefault="00AD651C">
      <w:pPr>
        <w:jc w:val="center"/>
        <w:rPr>
          <w:b/>
        </w:rPr>
      </w:pPr>
    </w:p>
    <w:p w14:paraId="4EEF35BA" w14:textId="77777777" w:rsidR="00AD651C" w:rsidRDefault="00AD651C">
      <w:pPr>
        <w:jc w:val="center"/>
        <w:rPr>
          <w:b/>
        </w:rPr>
      </w:pPr>
    </w:p>
    <w:p w14:paraId="49ECFBFC" w14:textId="77777777" w:rsidR="00AD651C" w:rsidRDefault="00AD651C">
      <w:pPr>
        <w:jc w:val="center"/>
        <w:rPr>
          <w:b/>
        </w:rPr>
      </w:pPr>
    </w:p>
    <w:p w14:paraId="238BBD1A" w14:textId="77777777" w:rsidR="00AD651C" w:rsidRDefault="00AD651C">
      <w:pPr>
        <w:jc w:val="center"/>
        <w:rPr>
          <w:b/>
        </w:rPr>
      </w:pPr>
    </w:p>
    <w:p w14:paraId="42E25E05" w14:textId="77777777" w:rsidR="00AD651C" w:rsidRDefault="00AD651C">
      <w:pPr>
        <w:jc w:val="center"/>
        <w:rPr>
          <w:b/>
        </w:rPr>
      </w:pPr>
    </w:p>
    <w:p w14:paraId="013DBBEA" w14:textId="77777777" w:rsidR="00AD651C" w:rsidRDefault="00AD651C">
      <w:pPr>
        <w:jc w:val="center"/>
        <w:rPr>
          <w:b/>
        </w:rPr>
      </w:pPr>
    </w:p>
    <w:p w14:paraId="385EA82C" w14:textId="77777777" w:rsidR="00AD651C" w:rsidRDefault="00AD651C">
      <w:pPr>
        <w:jc w:val="center"/>
        <w:rPr>
          <w:b/>
        </w:rPr>
      </w:pPr>
    </w:p>
    <w:p w14:paraId="22666140" w14:textId="77777777" w:rsidR="00AD651C" w:rsidRDefault="00AD651C">
      <w:pPr>
        <w:jc w:val="center"/>
        <w:rPr>
          <w:b/>
        </w:rPr>
      </w:pPr>
    </w:p>
    <w:p w14:paraId="4CAD9B35" w14:textId="77777777" w:rsidR="00AD651C" w:rsidRDefault="00AD651C">
      <w:pPr>
        <w:jc w:val="center"/>
        <w:rPr>
          <w:b/>
        </w:rPr>
      </w:pPr>
    </w:p>
    <w:p w14:paraId="3B281A9E" w14:textId="77777777" w:rsidR="00AD651C" w:rsidRDefault="00AD651C">
      <w:pPr>
        <w:rPr>
          <w:b/>
        </w:rPr>
      </w:pPr>
    </w:p>
    <w:p w14:paraId="0C91FB7D" w14:textId="77777777" w:rsidR="00AD651C" w:rsidRDefault="00DC3997">
      <w:pPr>
        <w:jc w:val="center"/>
        <w:rPr>
          <w:b/>
          <w:sz w:val="26"/>
          <w:szCs w:val="26"/>
        </w:rPr>
      </w:pPr>
      <w:r>
        <w:rPr>
          <w:b/>
          <w:sz w:val="26"/>
          <w:szCs w:val="26"/>
        </w:rPr>
        <w:lastRenderedPageBreak/>
        <w:t>Shop Page</w:t>
      </w:r>
    </w:p>
    <w:p w14:paraId="5769A6F3" w14:textId="77777777" w:rsidR="00AD651C" w:rsidRDefault="00DC3997">
      <w:pPr>
        <w:jc w:val="center"/>
        <w:rPr>
          <w:b/>
        </w:rPr>
      </w:pPr>
      <w:r>
        <w:rPr>
          <w:b/>
          <w:noProof/>
          <w:lang w:eastAsia="en-GB" w:bidi="ne-NP"/>
        </w:rPr>
        <w:drawing>
          <wp:inline distT="114300" distB="114300" distL="114300" distR="114300" wp14:anchorId="38015B38" wp14:editId="27153848">
            <wp:extent cx="3511818" cy="8306800"/>
            <wp:effectExtent l="0" t="0" r="0" b="0"/>
            <wp:docPr id="19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3511818" cy="8306800"/>
                    </a:xfrm>
                    <a:prstGeom prst="rect">
                      <a:avLst/>
                    </a:prstGeom>
                    <a:ln/>
                  </pic:spPr>
                </pic:pic>
              </a:graphicData>
            </a:graphic>
          </wp:inline>
        </w:drawing>
      </w:r>
    </w:p>
    <w:p w14:paraId="0B36AF7E" w14:textId="77777777" w:rsidR="00AD651C" w:rsidRDefault="00AD651C">
      <w:pPr>
        <w:jc w:val="center"/>
        <w:rPr>
          <w:b/>
        </w:rPr>
      </w:pPr>
    </w:p>
    <w:p w14:paraId="4BF727E0" w14:textId="77777777" w:rsidR="00AD651C" w:rsidRDefault="00DC3997">
      <w:pPr>
        <w:jc w:val="center"/>
        <w:rPr>
          <w:b/>
          <w:sz w:val="30"/>
          <w:szCs w:val="30"/>
        </w:rPr>
      </w:pPr>
      <w:r>
        <w:rPr>
          <w:b/>
          <w:sz w:val="30"/>
          <w:szCs w:val="30"/>
        </w:rPr>
        <w:lastRenderedPageBreak/>
        <w:t>Product Development</w:t>
      </w:r>
    </w:p>
    <w:p w14:paraId="63C19191" w14:textId="77777777" w:rsidR="00AD651C" w:rsidRDefault="00AD651C">
      <w:pPr>
        <w:jc w:val="center"/>
        <w:rPr>
          <w:b/>
          <w:sz w:val="30"/>
          <w:szCs w:val="30"/>
        </w:rPr>
      </w:pPr>
    </w:p>
    <w:p w14:paraId="13FA55AC" w14:textId="77777777" w:rsidR="00AD651C" w:rsidRDefault="00DC3997">
      <w:pPr>
        <w:jc w:val="center"/>
        <w:rPr>
          <w:b/>
          <w:sz w:val="30"/>
          <w:szCs w:val="30"/>
        </w:rPr>
      </w:pPr>
      <w:r>
        <w:rPr>
          <w:b/>
          <w:sz w:val="30"/>
          <w:szCs w:val="30"/>
        </w:rPr>
        <w:t>Screenshots:</w:t>
      </w:r>
    </w:p>
    <w:p w14:paraId="05B573D7" w14:textId="77777777" w:rsidR="00AD651C" w:rsidRDefault="00AD651C">
      <w:pPr>
        <w:jc w:val="center"/>
        <w:rPr>
          <w:b/>
          <w:sz w:val="30"/>
          <w:szCs w:val="30"/>
        </w:rPr>
      </w:pPr>
    </w:p>
    <w:p w14:paraId="1D29B61B" w14:textId="77777777" w:rsidR="00AD651C" w:rsidRDefault="00DC3997">
      <w:pPr>
        <w:jc w:val="center"/>
        <w:rPr>
          <w:b/>
          <w:sz w:val="30"/>
          <w:szCs w:val="30"/>
        </w:rPr>
      </w:pPr>
      <w:r>
        <w:rPr>
          <w:noProof/>
          <w:lang w:eastAsia="en-GB" w:bidi="ne-NP"/>
        </w:rPr>
        <w:drawing>
          <wp:anchor distT="114300" distB="114300" distL="114300" distR="114300" simplePos="0" relativeHeight="251660288" behindDoc="0" locked="0" layoutInCell="1" hidden="0" allowOverlap="1" wp14:anchorId="741CD9D3" wp14:editId="11DD7249">
            <wp:simplePos x="0" y="0"/>
            <wp:positionH relativeFrom="column">
              <wp:posOffset>371475</wp:posOffset>
            </wp:positionH>
            <wp:positionV relativeFrom="paragraph">
              <wp:posOffset>328115</wp:posOffset>
            </wp:positionV>
            <wp:extent cx="6243645" cy="3149600"/>
            <wp:effectExtent l="0" t="0" r="0" b="0"/>
            <wp:wrapSquare wrapText="bothSides" distT="114300" distB="114300" distL="114300" distR="114300"/>
            <wp:docPr id="19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6243645" cy="3149600"/>
                    </a:xfrm>
                    <a:prstGeom prst="rect">
                      <a:avLst/>
                    </a:prstGeom>
                    <a:ln/>
                  </pic:spPr>
                </pic:pic>
              </a:graphicData>
            </a:graphic>
          </wp:anchor>
        </w:drawing>
      </w:r>
    </w:p>
    <w:p w14:paraId="643BE9B8" w14:textId="77777777" w:rsidR="00AD651C" w:rsidRDefault="00AD651C">
      <w:pPr>
        <w:jc w:val="center"/>
        <w:rPr>
          <w:b/>
          <w:sz w:val="30"/>
          <w:szCs w:val="30"/>
        </w:rPr>
      </w:pPr>
    </w:p>
    <w:p w14:paraId="698235B9" w14:textId="77777777" w:rsidR="00AD651C" w:rsidRDefault="00AD651C">
      <w:pPr>
        <w:jc w:val="center"/>
        <w:rPr>
          <w:b/>
          <w:sz w:val="30"/>
          <w:szCs w:val="30"/>
        </w:rPr>
      </w:pPr>
    </w:p>
    <w:p w14:paraId="4353DA0A" w14:textId="77777777" w:rsidR="00AD651C" w:rsidRDefault="00DC3997">
      <w:pPr>
        <w:jc w:val="center"/>
        <w:rPr>
          <w:b/>
          <w:sz w:val="30"/>
          <w:szCs w:val="30"/>
        </w:rPr>
      </w:pPr>
      <w:r>
        <w:rPr>
          <w:noProof/>
          <w:lang w:eastAsia="en-GB" w:bidi="ne-NP"/>
        </w:rPr>
        <w:drawing>
          <wp:anchor distT="114300" distB="114300" distL="114300" distR="114300" simplePos="0" relativeHeight="251661312" behindDoc="0" locked="0" layoutInCell="1" hidden="0" allowOverlap="1" wp14:anchorId="77760D18" wp14:editId="06E142DD">
            <wp:simplePos x="0" y="0"/>
            <wp:positionH relativeFrom="column">
              <wp:posOffset>200025</wp:posOffset>
            </wp:positionH>
            <wp:positionV relativeFrom="paragraph">
              <wp:posOffset>3752850</wp:posOffset>
            </wp:positionV>
            <wp:extent cx="6362700" cy="2962275"/>
            <wp:effectExtent l="0" t="0" r="0" b="0"/>
            <wp:wrapSquare wrapText="bothSides" distT="114300" distB="114300" distL="114300" distR="114300"/>
            <wp:docPr id="20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6362700" cy="2962275"/>
                    </a:xfrm>
                    <a:prstGeom prst="rect">
                      <a:avLst/>
                    </a:prstGeom>
                    <a:ln/>
                  </pic:spPr>
                </pic:pic>
              </a:graphicData>
            </a:graphic>
          </wp:anchor>
        </w:drawing>
      </w:r>
    </w:p>
    <w:p w14:paraId="02E097B0" w14:textId="77777777" w:rsidR="00AD651C" w:rsidRDefault="00AD651C">
      <w:pPr>
        <w:jc w:val="center"/>
        <w:rPr>
          <w:b/>
          <w:sz w:val="30"/>
          <w:szCs w:val="30"/>
        </w:rPr>
      </w:pPr>
    </w:p>
    <w:p w14:paraId="7D27FD8C" w14:textId="77777777" w:rsidR="00AD651C" w:rsidRDefault="00AD651C">
      <w:pPr>
        <w:jc w:val="center"/>
        <w:rPr>
          <w:b/>
          <w:sz w:val="30"/>
          <w:szCs w:val="30"/>
        </w:rPr>
      </w:pPr>
    </w:p>
    <w:p w14:paraId="0236D010" w14:textId="77777777" w:rsidR="00AD651C" w:rsidRDefault="00AD651C">
      <w:pPr>
        <w:jc w:val="center"/>
        <w:rPr>
          <w:b/>
          <w:sz w:val="30"/>
          <w:szCs w:val="30"/>
        </w:rPr>
      </w:pPr>
    </w:p>
    <w:p w14:paraId="0BD8A519" w14:textId="77777777" w:rsidR="00AD651C" w:rsidRDefault="00AD651C">
      <w:pPr>
        <w:jc w:val="center"/>
        <w:rPr>
          <w:b/>
          <w:sz w:val="30"/>
          <w:szCs w:val="30"/>
        </w:rPr>
      </w:pPr>
    </w:p>
    <w:p w14:paraId="114254CD" w14:textId="77777777" w:rsidR="00AD651C" w:rsidRDefault="00AD651C">
      <w:pPr>
        <w:jc w:val="center"/>
        <w:rPr>
          <w:b/>
          <w:sz w:val="30"/>
          <w:szCs w:val="30"/>
        </w:rPr>
      </w:pPr>
    </w:p>
    <w:p w14:paraId="38BC0718" w14:textId="77777777" w:rsidR="00AD651C" w:rsidRDefault="00AD651C">
      <w:pPr>
        <w:jc w:val="center"/>
        <w:rPr>
          <w:b/>
          <w:sz w:val="30"/>
          <w:szCs w:val="30"/>
        </w:rPr>
      </w:pPr>
    </w:p>
    <w:p w14:paraId="2068EB04" w14:textId="77777777" w:rsidR="00AD651C" w:rsidRDefault="00AD651C">
      <w:pPr>
        <w:jc w:val="center"/>
        <w:rPr>
          <w:b/>
          <w:sz w:val="30"/>
          <w:szCs w:val="30"/>
        </w:rPr>
      </w:pPr>
    </w:p>
    <w:p w14:paraId="740CB897" w14:textId="77777777" w:rsidR="00AD651C" w:rsidRDefault="00AD651C">
      <w:pPr>
        <w:jc w:val="center"/>
        <w:rPr>
          <w:b/>
          <w:sz w:val="30"/>
          <w:szCs w:val="30"/>
        </w:rPr>
      </w:pPr>
    </w:p>
    <w:p w14:paraId="27126547" w14:textId="77777777" w:rsidR="00AD651C" w:rsidRDefault="00AD651C">
      <w:pPr>
        <w:jc w:val="center"/>
        <w:rPr>
          <w:b/>
          <w:sz w:val="30"/>
          <w:szCs w:val="30"/>
        </w:rPr>
      </w:pPr>
    </w:p>
    <w:p w14:paraId="07C42857" w14:textId="77777777" w:rsidR="00AD651C" w:rsidRDefault="00AD651C">
      <w:pPr>
        <w:jc w:val="center"/>
        <w:rPr>
          <w:b/>
          <w:sz w:val="30"/>
          <w:szCs w:val="30"/>
        </w:rPr>
      </w:pPr>
    </w:p>
    <w:p w14:paraId="0B4C5964" w14:textId="77777777" w:rsidR="00AD651C" w:rsidRDefault="00AD651C">
      <w:pPr>
        <w:jc w:val="center"/>
        <w:rPr>
          <w:b/>
          <w:sz w:val="30"/>
          <w:szCs w:val="30"/>
        </w:rPr>
      </w:pPr>
    </w:p>
    <w:p w14:paraId="0B0E0542" w14:textId="77777777" w:rsidR="00AD651C" w:rsidRDefault="00AD651C">
      <w:pPr>
        <w:jc w:val="center"/>
        <w:rPr>
          <w:b/>
          <w:sz w:val="30"/>
          <w:szCs w:val="30"/>
        </w:rPr>
      </w:pPr>
    </w:p>
    <w:p w14:paraId="33EC63BC" w14:textId="77777777" w:rsidR="00AD651C" w:rsidRDefault="00AD651C">
      <w:pPr>
        <w:jc w:val="center"/>
        <w:rPr>
          <w:b/>
          <w:sz w:val="30"/>
          <w:szCs w:val="30"/>
        </w:rPr>
      </w:pPr>
    </w:p>
    <w:p w14:paraId="0EBAE3F7" w14:textId="77777777" w:rsidR="00AD651C" w:rsidRDefault="00AD651C">
      <w:pPr>
        <w:jc w:val="center"/>
        <w:rPr>
          <w:b/>
          <w:sz w:val="30"/>
          <w:szCs w:val="30"/>
        </w:rPr>
      </w:pPr>
    </w:p>
    <w:p w14:paraId="32C824D7" w14:textId="77777777" w:rsidR="00AD651C" w:rsidRDefault="00AD651C">
      <w:pPr>
        <w:jc w:val="center"/>
        <w:rPr>
          <w:b/>
          <w:sz w:val="30"/>
          <w:szCs w:val="30"/>
        </w:rPr>
      </w:pPr>
    </w:p>
    <w:p w14:paraId="433A2917" w14:textId="77777777" w:rsidR="00AD651C" w:rsidRDefault="00AD651C">
      <w:pPr>
        <w:jc w:val="center"/>
        <w:rPr>
          <w:b/>
          <w:sz w:val="30"/>
          <w:szCs w:val="30"/>
        </w:rPr>
      </w:pPr>
    </w:p>
    <w:p w14:paraId="29474128" w14:textId="77777777" w:rsidR="00AD651C" w:rsidRDefault="00AD651C">
      <w:pPr>
        <w:jc w:val="center"/>
        <w:rPr>
          <w:b/>
          <w:sz w:val="30"/>
          <w:szCs w:val="30"/>
        </w:rPr>
      </w:pPr>
    </w:p>
    <w:p w14:paraId="2D9B614A" w14:textId="77777777" w:rsidR="00AD651C" w:rsidRDefault="00AD651C">
      <w:pPr>
        <w:jc w:val="center"/>
        <w:rPr>
          <w:b/>
          <w:sz w:val="30"/>
          <w:szCs w:val="30"/>
        </w:rPr>
      </w:pPr>
    </w:p>
    <w:p w14:paraId="3CF031D8" w14:textId="77777777" w:rsidR="00AD651C" w:rsidRDefault="00AD651C">
      <w:pPr>
        <w:jc w:val="center"/>
        <w:rPr>
          <w:b/>
          <w:sz w:val="30"/>
          <w:szCs w:val="30"/>
        </w:rPr>
      </w:pPr>
    </w:p>
    <w:p w14:paraId="65B4FCC4" w14:textId="77777777" w:rsidR="00AD651C" w:rsidRDefault="00AD651C">
      <w:pPr>
        <w:jc w:val="center"/>
        <w:rPr>
          <w:b/>
          <w:sz w:val="30"/>
          <w:szCs w:val="30"/>
        </w:rPr>
      </w:pPr>
    </w:p>
    <w:p w14:paraId="6B51C81D" w14:textId="77777777" w:rsidR="00AD651C" w:rsidRDefault="00AD651C">
      <w:pPr>
        <w:jc w:val="center"/>
        <w:rPr>
          <w:b/>
          <w:sz w:val="30"/>
          <w:szCs w:val="30"/>
        </w:rPr>
      </w:pPr>
    </w:p>
    <w:p w14:paraId="3B76E35E" w14:textId="77777777" w:rsidR="00AD651C" w:rsidRDefault="00AD651C">
      <w:pPr>
        <w:jc w:val="center"/>
        <w:rPr>
          <w:b/>
          <w:sz w:val="30"/>
          <w:szCs w:val="30"/>
        </w:rPr>
      </w:pPr>
    </w:p>
    <w:p w14:paraId="5AFD571A" w14:textId="77777777" w:rsidR="00AD651C" w:rsidRDefault="00AD651C">
      <w:pPr>
        <w:jc w:val="center"/>
        <w:rPr>
          <w:b/>
          <w:sz w:val="30"/>
          <w:szCs w:val="30"/>
        </w:rPr>
      </w:pPr>
    </w:p>
    <w:p w14:paraId="44036500" w14:textId="77777777" w:rsidR="00AD651C" w:rsidRDefault="00AD651C">
      <w:pPr>
        <w:jc w:val="center"/>
        <w:rPr>
          <w:b/>
          <w:sz w:val="30"/>
          <w:szCs w:val="30"/>
        </w:rPr>
      </w:pPr>
    </w:p>
    <w:p w14:paraId="514681B2" w14:textId="77777777" w:rsidR="00AD651C" w:rsidRDefault="00AD651C">
      <w:pPr>
        <w:jc w:val="center"/>
        <w:rPr>
          <w:b/>
          <w:sz w:val="30"/>
          <w:szCs w:val="30"/>
        </w:rPr>
      </w:pPr>
    </w:p>
    <w:p w14:paraId="18EA7B8F" w14:textId="77777777" w:rsidR="00AD651C" w:rsidRDefault="00AD651C">
      <w:pPr>
        <w:jc w:val="center"/>
        <w:rPr>
          <w:b/>
          <w:sz w:val="30"/>
          <w:szCs w:val="30"/>
        </w:rPr>
      </w:pPr>
    </w:p>
    <w:p w14:paraId="7692D405" w14:textId="77777777" w:rsidR="00AD651C" w:rsidRDefault="00AD651C">
      <w:pPr>
        <w:jc w:val="center"/>
        <w:rPr>
          <w:b/>
          <w:sz w:val="30"/>
          <w:szCs w:val="30"/>
        </w:rPr>
      </w:pPr>
    </w:p>
    <w:p w14:paraId="79DCB10F" w14:textId="77777777" w:rsidR="00AD651C" w:rsidRDefault="00DC3997">
      <w:pPr>
        <w:jc w:val="center"/>
        <w:rPr>
          <w:b/>
          <w:sz w:val="30"/>
          <w:szCs w:val="30"/>
        </w:rPr>
      </w:pPr>
      <w:r>
        <w:rPr>
          <w:noProof/>
          <w:lang w:eastAsia="en-GB" w:bidi="ne-NP"/>
        </w:rPr>
        <w:drawing>
          <wp:anchor distT="114300" distB="114300" distL="114300" distR="114300" simplePos="0" relativeHeight="251662336" behindDoc="0" locked="0" layoutInCell="1" hidden="0" allowOverlap="1" wp14:anchorId="0ACED68E" wp14:editId="3C09B6E4">
            <wp:simplePos x="0" y="0"/>
            <wp:positionH relativeFrom="column">
              <wp:posOffset>314325</wp:posOffset>
            </wp:positionH>
            <wp:positionV relativeFrom="paragraph">
              <wp:posOffset>114300</wp:posOffset>
            </wp:positionV>
            <wp:extent cx="6243645" cy="3149600"/>
            <wp:effectExtent l="0" t="0" r="0" b="0"/>
            <wp:wrapSquare wrapText="bothSides" distT="114300" distB="114300" distL="114300" distR="114300"/>
            <wp:docPr id="2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6243645" cy="3149600"/>
                    </a:xfrm>
                    <a:prstGeom prst="rect">
                      <a:avLst/>
                    </a:prstGeom>
                    <a:ln/>
                  </pic:spPr>
                </pic:pic>
              </a:graphicData>
            </a:graphic>
          </wp:anchor>
        </w:drawing>
      </w:r>
    </w:p>
    <w:p w14:paraId="2281865C" w14:textId="77777777" w:rsidR="00AD651C" w:rsidRDefault="00AD651C">
      <w:pPr>
        <w:jc w:val="center"/>
        <w:rPr>
          <w:b/>
          <w:sz w:val="30"/>
          <w:szCs w:val="30"/>
        </w:rPr>
      </w:pPr>
    </w:p>
    <w:p w14:paraId="5E0C3F47" w14:textId="77777777" w:rsidR="00AD651C" w:rsidRDefault="00AD651C">
      <w:pPr>
        <w:jc w:val="center"/>
        <w:rPr>
          <w:b/>
          <w:sz w:val="30"/>
          <w:szCs w:val="30"/>
        </w:rPr>
      </w:pPr>
    </w:p>
    <w:p w14:paraId="16E4680D" w14:textId="77777777" w:rsidR="00AD651C" w:rsidRDefault="00AD651C">
      <w:pPr>
        <w:jc w:val="center"/>
        <w:rPr>
          <w:b/>
          <w:sz w:val="30"/>
          <w:szCs w:val="30"/>
        </w:rPr>
      </w:pPr>
    </w:p>
    <w:p w14:paraId="53788BB8" w14:textId="77777777" w:rsidR="00AD651C" w:rsidRDefault="00AD651C">
      <w:pPr>
        <w:jc w:val="center"/>
        <w:rPr>
          <w:b/>
          <w:sz w:val="30"/>
          <w:szCs w:val="30"/>
        </w:rPr>
      </w:pPr>
    </w:p>
    <w:p w14:paraId="5294F93E" w14:textId="77777777" w:rsidR="00AD651C" w:rsidRDefault="00AD651C">
      <w:pPr>
        <w:jc w:val="center"/>
        <w:rPr>
          <w:b/>
          <w:sz w:val="30"/>
          <w:szCs w:val="30"/>
        </w:rPr>
      </w:pPr>
    </w:p>
    <w:p w14:paraId="382AB2D7" w14:textId="77777777" w:rsidR="00AD651C" w:rsidRDefault="00AD651C">
      <w:pPr>
        <w:jc w:val="center"/>
        <w:rPr>
          <w:b/>
          <w:sz w:val="30"/>
          <w:szCs w:val="30"/>
        </w:rPr>
      </w:pPr>
    </w:p>
    <w:p w14:paraId="591BAA7C" w14:textId="77777777" w:rsidR="00AD651C" w:rsidRDefault="00AD651C">
      <w:pPr>
        <w:jc w:val="center"/>
        <w:rPr>
          <w:b/>
          <w:sz w:val="30"/>
          <w:szCs w:val="30"/>
        </w:rPr>
      </w:pPr>
    </w:p>
    <w:p w14:paraId="156842B9" w14:textId="77777777" w:rsidR="00AD651C" w:rsidRDefault="00AD651C">
      <w:pPr>
        <w:jc w:val="center"/>
        <w:rPr>
          <w:b/>
          <w:sz w:val="30"/>
          <w:szCs w:val="30"/>
        </w:rPr>
      </w:pPr>
    </w:p>
    <w:p w14:paraId="5BD4675B" w14:textId="77777777" w:rsidR="00AD651C" w:rsidRDefault="00AD651C">
      <w:pPr>
        <w:jc w:val="center"/>
        <w:rPr>
          <w:b/>
          <w:sz w:val="30"/>
          <w:szCs w:val="30"/>
        </w:rPr>
      </w:pPr>
    </w:p>
    <w:p w14:paraId="7E8DF814" w14:textId="77777777" w:rsidR="00AD651C" w:rsidRDefault="00AD651C">
      <w:pPr>
        <w:jc w:val="center"/>
        <w:rPr>
          <w:b/>
          <w:sz w:val="30"/>
          <w:szCs w:val="30"/>
        </w:rPr>
      </w:pPr>
    </w:p>
    <w:p w14:paraId="2773184B" w14:textId="77777777" w:rsidR="00AD651C" w:rsidRDefault="00AD651C">
      <w:pPr>
        <w:jc w:val="center"/>
        <w:rPr>
          <w:b/>
          <w:sz w:val="30"/>
          <w:szCs w:val="30"/>
        </w:rPr>
      </w:pPr>
    </w:p>
    <w:p w14:paraId="0577C6FF" w14:textId="77777777" w:rsidR="00AD651C" w:rsidRDefault="00AD651C">
      <w:pPr>
        <w:jc w:val="center"/>
        <w:rPr>
          <w:b/>
          <w:sz w:val="30"/>
          <w:szCs w:val="30"/>
        </w:rPr>
      </w:pPr>
    </w:p>
    <w:p w14:paraId="5F19DEA1" w14:textId="77777777" w:rsidR="00AD651C" w:rsidRDefault="00AD651C">
      <w:pPr>
        <w:jc w:val="center"/>
        <w:rPr>
          <w:b/>
          <w:sz w:val="30"/>
          <w:szCs w:val="30"/>
        </w:rPr>
      </w:pPr>
    </w:p>
    <w:p w14:paraId="7E7EB6F4" w14:textId="77777777" w:rsidR="00AD651C" w:rsidRDefault="00AD651C">
      <w:pPr>
        <w:jc w:val="center"/>
        <w:rPr>
          <w:b/>
          <w:sz w:val="30"/>
          <w:szCs w:val="30"/>
        </w:rPr>
      </w:pPr>
    </w:p>
    <w:p w14:paraId="5E3DA121" w14:textId="77777777" w:rsidR="00AD651C" w:rsidRDefault="00DC3997">
      <w:pPr>
        <w:jc w:val="center"/>
        <w:rPr>
          <w:b/>
          <w:sz w:val="30"/>
          <w:szCs w:val="30"/>
        </w:rPr>
      </w:pPr>
      <w:r>
        <w:rPr>
          <w:b/>
          <w:noProof/>
          <w:sz w:val="30"/>
          <w:szCs w:val="30"/>
          <w:lang w:eastAsia="en-GB" w:bidi="ne-NP"/>
        </w:rPr>
        <w:drawing>
          <wp:inline distT="114300" distB="114300" distL="114300" distR="114300" wp14:anchorId="5BBA103C" wp14:editId="0C0DAB9C">
            <wp:extent cx="6243645" cy="5168900"/>
            <wp:effectExtent l="0" t="0" r="0" b="0"/>
            <wp:docPr id="20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7"/>
                    <a:srcRect/>
                    <a:stretch>
                      <a:fillRect/>
                    </a:stretch>
                  </pic:blipFill>
                  <pic:spPr>
                    <a:xfrm>
                      <a:off x="0" y="0"/>
                      <a:ext cx="6243645" cy="5168900"/>
                    </a:xfrm>
                    <a:prstGeom prst="rect">
                      <a:avLst/>
                    </a:prstGeom>
                    <a:ln/>
                  </pic:spPr>
                </pic:pic>
              </a:graphicData>
            </a:graphic>
          </wp:inline>
        </w:drawing>
      </w:r>
    </w:p>
    <w:p w14:paraId="7D5B5DCE" w14:textId="77777777" w:rsidR="00AD651C" w:rsidRDefault="00AD651C">
      <w:pPr>
        <w:jc w:val="center"/>
        <w:rPr>
          <w:b/>
          <w:sz w:val="30"/>
          <w:szCs w:val="30"/>
        </w:rPr>
      </w:pPr>
    </w:p>
    <w:p w14:paraId="352A9A7A" w14:textId="77777777" w:rsidR="00AD651C" w:rsidRDefault="00AD651C">
      <w:pPr>
        <w:jc w:val="center"/>
        <w:rPr>
          <w:b/>
          <w:sz w:val="30"/>
          <w:szCs w:val="30"/>
        </w:rPr>
      </w:pPr>
    </w:p>
    <w:p w14:paraId="3E7510DD" w14:textId="77777777" w:rsidR="00AD651C" w:rsidRDefault="00AD651C">
      <w:pPr>
        <w:jc w:val="center"/>
        <w:rPr>
          <w:b/>
          <w:sz w:val="30"/>
          <w:szCs w:val="30"/>
        </w:rPr>
      </w:pPr>
    </w:p>
    <w:p w14:paraId="2C14C042" w14:textId="77777777" w:rsidR="00AD651C" w:rsidRDefault="00DC3997">
      <w:pPr>
        <w:rPr>
          <w:b/>
          <w:sz w:val="30"/>
          <w:szCs w:val="30"/>
        </w:rPr>
      </w:pPr>
      <w:r>
        <w:rPr>
          <w:noProof/>
          <w:lang w:eastAsia="en-GB" w:bidi="ne-NP"/>
        </w:rPr>
        <w:lastRenderedPageBreak/>
        <w:drawing>
          <wp:anchor distT="114300" distB="114300" distL="114300" distR="114300" simplePos="0" relativeHeight="251663360" behindDoc="0" locked="0" layoutInCell="1" hidden="0" allowOverlap="1" wp14:anchorId="037D4309" wp14:editId="77816F0E">
            <wp:simplePos x="0" y="0"/>
            <wp:positionH relativeFrom="column">
              <wp:posOffset>66676</wp:posOffset>
            </wp:positionH>
            <wp:positionV relativeFrom="paragraph">
              <wp:posOffset>138610</wp:posOffset>
            </wp:positionV>
            <wp:extent cx="6243645" cy="2870200"/>
            <wp:effectExtent l="0" t="0" r="0" b="0"/>
            <wp:wrapSquare wrapText="bothSides" distT="114300" distB="114300" distL="114300" distR="114300"/>
            <wp:docPr id="20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6243645" cy="2870200"/>
                    </a:xfrm>
                    <a:prstGeom prst="rect">
                      <a:avLst/>
                    </a:prstGeom>
                    <a:ln/>
                  </pic:spPr>
                </pic:pic>
              </a:graphicData>
            </a:graphic>
          </wp:anchor>
        </w:drawing>
      </w:r>
    </w:p>
    <w:p w14:paraId="332072E1" w14:textId="77777777" w:rsidR="00AD651C" w:rsidRDefault="00DC3997">
      <w:pPr>
        <w:jc w:val="center"/>
        <w:rPr>
          <w:b/>
          <w:sz w:val="30"/>
          <w:szCs w:val="30"/>
        </w:rPr>
      </w:pPr>
      <w:r>
        <w:rPr>
          <w:b/>
          <w:noProof/>
          <w:sz w:val="30"/>
          <w:szCs w:val="30"/>
          <w:lang w:eastAsia="en-GB" w:bidi="ne-NP"/>
        </w:rPr>
        <w:drawing>
          <wp:inline distT="114300" distB="114300" distL="114300" distR="114300" wp14:anchorId="3B8E7488" wp14:editId="63195667">
            <wp:extent cx="6243645" cy="2857500"/>
            <wp:effectExtent l="0" t="0" r="0" b="0"/>
            <wp:docPr id="2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9"/>
                    <a:srcRect/>
                    <a:stretch>
                      <a:fillRect/>
                    </a:stretch>
                  </pic:blipFill>
                  <pic:spPr>
                    <a:xfrm>
                      <a:off x="0" y="0"/>
                      <a:ext cx="6243645" cy="2857500"/>
                    </a:xfrm>
                    <a:prstGeom prst="rect">
                      <a:avLst/>
                    </a:prstGeom>
                    <a:ln/>
                  </pic:spPr>
                </pic:pic>
              </a:graphicData>
            </a:graphic>
          </wp:inline>
        </w:drawing>
      </w:r>
    </w:p>
    <w:p w14:paraId="7EE3DF7A" w14:textId="77777777" w:rsidR="00AD651C" w:rsidRDefault="00AD651C">
      <w:pPr>
        <w:jc w:val="center"/>
        <w:rPr>
          <w:b/>
          <w:sz w:val="30"/>
          <w:szCs w:val="30"/>
        </w:rPr>
      </w:pPr>
    </w:p>
    <w:p w14:paraId="07013EF0" w14:textId="77777777" w:rsidR="00AD651C" w:rsidRDefault="00AD651C">
      <w:pPr>
        <w:jc w:val="center"/>
        <w:rPr>
          <w:b/>
          <w:sz w:val="30"/>
          <w:szCs w:val="30"/>
        </w:rPr>
      </w:pPr>
    </w:p>
    <w:p w14:paraId="55D83B27" w14:textId="77777777" w:rsidR="00AD651C" w:rsidRDefault="00AD651C">
      <w:pPr>
        <w:jc w:val="center"/>
        <w:rPr>
          <w:b/>
          <w:sz w:val="30"/>
          <w:szCs w:val="30"/>
        </w:rPr>
      </w:pPr>
    </w:p>
    <w:p w14:paraId="63622952" w14:textId="77777777" w:rsidR="00AD651C" w:rsidRDefault="00AD651C">
      <w:pPr>
        <w:jc w:val="center"/>
        <w:rPr>
          <w:b/>
          <w:sz w:val="30"/>
          <w:szCs w:val="30"/>
        </w:rPr>
      </w:pPr>
    </w:p>
    <w:p w14:paraId="47D82D0B" w14:textId="77777777" w:rsidR="00AD651C" w:rsidRDefault="00AD651C">
      <w:pPr>
        <w:jc w:val="center"/>
        <w:rPr>
          <w:b/>
          <w:sz w:val="30"/>
          <w:szCs w:val="30"/>
        </w:rPr>
      </w:pPr>
    </w:p>
    <w:p w14:paraId="4B44DB4F" w14:textId="77777777" w:rsidR="00AD651C" w:rsidRDefault="00AD651C">
      <w:pPr>
        <w:jc w:val="center"/>
        <w:rPr>
          <w:b/>
          <w:sz w:val="30"/>
          <w:szCs w:val="30"/>
        </w:rPr>
      </w:pPr>
    </w:p>
    <w:p w14:paraId="2B9E3726" w14:textId="77777777" w:rsidR="00AD651C" w:rsidRDefault="00AD651C">
      <w:pPr>
        <w:jc w:val="center"/>
        <w:rPr>
          <w:b/>
          <w:sz w:val="30"/>
          <w:szCs w:val="30"/>
        </w:rPr>
      </w:pPr>
    </w:p>
    <w:p w14:paraId="6FB67149" w14:textId="77777777" w:rsidR="00AD651C" w:rsidRDefault="00AD651C">
      <w:pPr>
        <w:jc w:val="center"/>
        <w:rPr>
          <w:b/>
          <w:sz w:val="30"/>
          <w:szCs w:val="30"/>
        </w:rPr>
      </w:pPr>
    </w:p>
    <w:p w14:paraId="4524FE79" w14:textId="77777777" w:rsidR="00AD651C" w:rsidRDefault="00AD651C">
      <w:pPr>
        <w:jc w:val="center"/>
        <w:rPr>
          <w:b/>
          <w:sz w:val="30"/>
          <w:szCs w:val="30"/>
        </w:rPr>
      </w:pPr>
    </w:p>
    <w:p w14:paraId="374332A9" w14:textId="77777777" w:rsidR="00AD651C" w:rsidRDefault="00AD651C">
      <w:pPr>
        <w:jc w:val="center"/>
        <w:rPr>
          <w:b/>
          <w:sz w:val="30"/>
          <w:szCs w:val="30"/>
        </w:rPr>
      </w:pPr>
    </w:p>
    <w:p w14:paraId="27FB5AE8" w14:textId="77777777" w:rsidR="00AD651C" w:rsidRDefault="00DC3997">
      <w:pPr>
        <w:jc w:val="center"/>
        <w:rPr>
          <w:b/>
          <w:sz w:val="30"/>
          <w:szCs w:val="30"/>
        </w:rPr>
      </w:pPr>
      <w:r>
        <w:rPr>
          <w:b/>
          <w:sz w:val="30"/>
          <w:szCs w:val="30"/>
        </w:rPr>
        <w:lastRenderedPageBreak/>
        <w:t>Product Testing</w:t>
      </w:r>
    </w:p>
    <w:p w14:paraId="46002498" w14:textId="77777777" w:rsidR="00DA078B" w:rsidRDefault="00DA078B">
      <w:pPr>
        <w:jc w:val="center"/>
        <w:rPr>
          <w:b/>
          <w:sz w:val="30"/>
          <w:szCs w:val="30"/>
        </w:rPr>
      </w:pPr>
    </w:p>
    <w:p w14:paraId="70DB4421" w14:textId="3A7EB894" w:rsidR="00AD651C" w:rsidRDefault="00DA6FE8">
      <w:pPr>
        <w:jc w:val="center"/>
        <w:rPr>
          <w:b/>
          <w:sz w:val="30"/>
          <w:szCs w:val="30"/>
        </w:rPr>
      </w:pPr>
      <w:r>
        <w:rPr>
          <w:b/>
          <w:sz w:val="30"/>
          <w:szCs w:val="30"/>
        </w:rPr>
        <w:t>User</w:t>
      </w:r>
      <w:r w:rsidR="00DC3997">
        <w:rPr>
          <w:b/>
          <w:sz w:val="30"/>
          <w:szCs w:val="30"/>
        </w:rPr>
        <w:t xml:space="preserve"> Interface Testing</w:t>
      </w:r>
    </w:p>
    <w:p w14:paraId="26D19BA1" w14:textId="10527285" w:rsidR="00AD651C" w:rsidRDefault="00DA078B" w:rsidP="00DA078B">
      <w:pPr>
        <w:rPr>
          <w:b/>
          <w:sz w:val="26"/>
          <w:szCs w:val="26"/>
        </w:rPr>
      </w:pPr>
      <w:r>
        <w:rPr>
          <w:b/>
          <w:sz w:val="26"/>
          <w:szCs w:val="26"/>
        </w:rPr>
        <w:t>1.</w:t>
      </w:r>
    </w:p>
    <w:p w14:paraId="581348A7" w14:textId="77777777" w:rsidR="00285942" w:rsidRDefault="00285942" w:rsidP="00285942">
      <w:r>
        <w:t>Action: Go to the log-in page</w:t>
      </w:r>
    </w:p>
    <w:p w14:paraId="76D71B03" w14:textId="77777777" w:rsidR="00285942" w:rsidRDefault="00285942" w:rsidP="00285942">
      <w:r>
        <w:t>Steps: Click on login page</w:t>
      </w:r>
    </w:p>
    <w:p w14:paraId="353434F5" w14:textId="77777777" w:rsidR="00285942" w:rsidRDefault="00285942" w:rsidP="00285942">
      <w:r>
        <w:t>Expected Results: Login page appears.</w:t>
      </w:r>
    </w:p>
    <w:p w14:paraId="2EE06004" w14:textId="77777777" w:rsidR="00285942" w:rsidRDefault="00285942" w:rsidP="00285942">
      <w:r>
        <w:t>Pass/Fail: Pass</w:t>
      </w:r>
    </w:p>
    <w:p w14:paraId="70D03817" w14:textId="77777777" w:rsidR="00285942" w:rsidRDefault="00285942" w:rsidP="00285942">
      <w:r>
        <w:rPr>
          <w:noProof/>
        </w:rPr>
        <w:drawing>
          <wp:inline distT="114300" distB="114300" distL="114300" distR="114300" wp14:anchorId="68C11CEB" wp14:editId="537F4467">
            <wp:extent cx="5943600" cy="2794000"/>
            <wp:effectExtent l="0" t="0" r="0" b="0"/>
            <wp:docPr id="1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943600" cy="2794000"/>
                    </a:xfrm>
                    <a:prstGeom prst="rect">
                      <a:avLst/>
                    </a:prstGeom>
                    <a:ln/>
                  </pic:spPr>
                </pic:pic>
              </a:graphicData>
            </a:graphic>
          </wp:inline>
        </w:drawing>
      </w:r>
    </w:p>
    <w:p w14:paraId="7F04C4DC" w14:textId="77777777" w:rsidR="00285942" w:rsidRDefault="00285942" w:rsidP="00285942"/>
    <w:p w14:paraId="75012B86" w14:textId="77777777" w:rsidR="00285942" w:rsidRDefault="00285942" w:rsidP="00285942"/>
    <w:p w14:paraId="48EF9A68" w14:textId="77777777" w:rsidR="00285942" w:rsidRDefault="00285942" w:rsidP="00285942">
      <w:r>
        <w:t>Action: Incorrect password</w:t>
      </w:r>
    </w:p>
    <w:p w14:paraId="2B0362D2" w14:textId="77777777" w:rsidR="00285942" w:rsidRDefault="00285942" w:rsidP="00285942">
      <w:r>
        <w:t>Steps: Input wrong login details.</w:t>
      </w:r>
    </w:p>
    <w:p w14:paraId="3BF2E05D" w14:textId="77777777" w:rsidR="00285942" w:rsidRDefault="00285942" w:rsidP="00285942">
      <w:r>
        <w:t>Expected Results: Incorrect email and password message pops up.</w:t>
      </w:r>
    </w:p>
    <w:p w14:paraId="6F9633F6" w14:textId="77777777" w:rsidR="00285942" w:rsidRDefault="00285942" w:rsidP="00285942">
      <w:r>
        <w:t>Pass/Fail:Pass</w:t>
      </w:r>
    </w:p>
    <w:p w14:paraId="70545EF2" w14:textId="77777777" w:rsidR="00285942" w:rsidRDefault="00285942" w:rsidP="00285942">
      <w:r>
        <w:rPr>
          <w:noProof/>
        </w:rPr>
        <w:drawing>
          <wp:inline distT="114300" distB="114300" distL="114300" distR="114300" wp14:anchorId="547005DF" wp14:editId="689E2FC6">
            <wp:extent cx="5943600" cy="2705100"/>
            <wp:effectExtent l="0" t="0" r="0" b="0"/>
            <wp:docPr id="1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943600" cy="2705100"/>
                    </a:xfrm>
                    <a:prstGeom prst="rect">
                      <a:avLst/>
                    </a:prstGeom>
                    <a:ln/>
                  </pic:spPr>
                </pic:pic>
              </a:graphicData>
            </a:graphic>
          </wp:inline>
        </w:drawing>
      </w:r>
    </w:p>
    <w:p w14:paraId="6FCB7068" w14:textId="77777777" w:rsidR="00285942" w:rsidRDefault="00285942" w:rsidP="00285942"/>
    <w:p w14:paraId="6AA447C8" w14:textId="77777777" w:rsidR="00285942" w:rsidRDefault="00285942" w:rsidP="00285942"/>
    <w:p w14:paraId="3B62A331" w14:textId="77777777" w:rsidR="00285942" w:rsidRDefault="00285942" w:rsidP="00285942">
      <w:r>
        <w:lastRenderedPageBreak/>
        <w:t>Action: Sign up</w:t>
      </w:r>
    </w:p>
    <w:p w14:paraId="521B58FB" w14:textId="77777777" w:rsidR="00285942" w:rsidRDefault="00285942" w:rsidP="00285942">
      <w:r>
        <w:t>Steps: Click on signup now after clicking on the login page.</w:t>
      </w:r>
    </w:p>
    <w:p w14:paraId="7E316847" w14:textId="77777777" w:rsidR="00285942" w:rsidRDefault="00285942" w:rsidP="00285942">
      <w:r>
        <w:t>Expected Results: Signup page appears.</w:t>
      </w:r>
    </w:p>
    <w:p w14:paraId="487A567E" w14:textId="77777777" w:rsidR="00285942" w:rsidRDefault="00285942" w:rsidP="00285942">
      <w:r>
        <w:t xml:space="preserve">Pass/Fail:Pass </w:t>
      </w:r>
    </w:p>
    <w:p w14:paraId="1854EC6E" w14:textId="77777777" w:rsidR="00285942" w:rsidRDefault="00285942" w:rsidP="00285942">
      <w:r>
        <w:rPr>
          <w:noProof/>
        </w:rPr>
        <w:drawing>
          <wp:inline distT="114300" distB="114300" distL="114300" distR="114300" wp14:anchorId="179BB120" wp14:editId="4AE6C535">
            <wp:extent cx="5943600" cy="2921000"/>
            <wp:effectExtent l="0" t="0" r="0" b="0"/>
            <wp:docPr id="2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943600" cy="2921000"/>
                    </a:xfrm>
                    <a:prstGeom prst="rect">
                      <a:avLst/>
                    </a:prstGeom>
                    <a:ln/>
                  </pic:spPr>
                </pic:pic>
              </a:graphicData>
            </a:graphic>
          </wp:inline>
        </w:drawing>
      </w:r>
    </w:p>
    <w:p w14:paraId="0CFEE479" w14:textId="77777777" w:rsidR="00285942" w:rsidRDefault="00285942" w:rsidP="00285942"/>
    <w:p w14:paraId="298FA563" w14:textId="77777777" w:rsidR="00285942" w:rsidRDefault="00285942" w:rsidP="00285942"/>
    <w:p w14:paraId="06C89FFC" w14:textId="77777777" w:rsidR="00285942" w:rsidRDefault="00285942" w:rsidP="00285942">
      <w:r>
        <w:t>Action: Password repeat error</w:t>
      </w:r>
    </w:p>
    <w:p w14:paraId="59AE31EE" w14:textId="77777777" w:rsidR="00285942" w:rsidRDefault="00285942" w:rsidP="00285942">
      <w:r>
        <w:t>Steps: Input non matching passwords.</w:t>
      </w:r>
    </w:p>
    <w:p w14:paraId="0ABE57D3" w14:textId="77777777" w:rsidR="00285942" w:rsidRDefault="00285942" w:rsidP="00285942">
      <w:r>
        <w:t>Expected Results:Passwords don't match, message pops up.</w:t>
      </w:r>
    </w:p>
    <w:p w14:paraId="433BDD65" w14:textId="77777777" w:rsidR="00285942" w:rsidRDefault="00285942" w:rsidP="00285942">
      <w:r>
        <w:t>Pass/Fail: Pass</w:t>
      </w:r>
    </w:p>
    <w:p w14:paraId="6AA937D1" w14:textId="77777777" w:rsidR="00285942" w:rsidRDefault="00285942" w:rsidP="00285942">
      <w:r>
        <w:rPr>
          <w:noProof/>
        </w:rPr>
        <w:drawing>
          <wp:inline distT="114300" distB="114300" distL="114300" distR="114300" wp14:anchorId="12285F05" wp14:editId="31D1F159">
            <wp:extent cx="5943600" cy="2959100"/>
            <wp:effectExtent l="0" t="0" r="0" b="0"/>
            <wp:docPr id="2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943600" cy="2959100"/>
                    </a:xfrm>
                    <a:prstGeom prst="rect">
                      <a:avLst/>
                    </a:prstGeom>
                    <a:ln/>
                  </pic:spPr>
                </pic:pic>
              </a:graphicData>
            </a:graphic>
          </wp:inline>
        </w:drawing>
      </w:r>
    </w:p>
    <w:p w14:paraId="78CF3BBE" w14:textId="77777777" w:rsidR="00285942" w:rsidRDefault="00285942" w:rsidP="00285942"/>
    <w:p w14:paraId="4133DAAA" w14:textId="77777777" w:rsidR="00285942" w:rsidRDefault="00285942" w:rsidP="00285942">
      <w:r>
        <w:t>Action: Correct password and email sign up</w:t>
      </w:r>
    </w:p>
    <w:p w14:paraId="7D58824C" w14:textId="77777777" w:rsidR="00285942" w:rsidRDefault="00285942" w:rsidP="00285942">
      <w:r>
        <w:t>Steps: Fill all details correctly.</w:t>
      </w:r>
    </w:p>
    <w:p w14:paraId="478B95F2" w14:textId="77777777" w:rsidR="00285942" w:rsidRDefault="00285942" w:rsidP="00285942">
      <w:r>
        <w:t>Expected Results: Verification code page appears.</w:t>
      </w:r>
    </w:p>
    <w:p w14:paraId="510433F6" w14:textId="77777777" w:rsidR="00285942" w:rsidRDefault="00285942" w:rsidP="00285942">
      <w:r>
        <w:t>Pass/Fail:Pass</w:t>
      </w:r>
    </w:p>
    <w:p w14:paraId="294A5669" w14:textId="77777777" w:rsidR="00285942" w:rsidRDefault="00285942" w:rsidP="00285942"/>
    <w:p w14:paraId="23E1BF28" w14:textId="77777777" w:rsidR="00285942" w:rsidRDefault="00285942" w:rsidP="00285942"/>
    <w:p w14:paraId="266F202C" w14:textId="77777777" w:rsidR="00285942" w:rsidRDefault="00285942" w:rsidP="00285942">
      <w:r>
        <w:t>Action: Verification code</w:t>
      </w:r>
    </w:p>
    <w:p w14:paraId="10320C22" w14:textId="77777777" w:rsidR="00285942" w:rsidRDefault="00285942" w:rsidP="00285942">
      <w:r>
        <w:t>Steps: Filling all details correctly in signup page</w:t>
      </w:r>
    </w:p>
    <w:p w14:paraId="6B082727" w14:textId="77777777" w:rsidR="00285942" w:rsidRDefault="00285942" w:rsidP="00285942">
      <w:r>
        <w:t>Expected Results</w:t>
      </w:r>
    </w:p>
    <w:p w14:paraId="32D2E2DA" w14:textId="77777777" w:rsidR="00285942" w:rsidRDefault="00285942" w:rsidP="00285942">
      <w:r>
        <w:t>Pass/Fail: Pass</w:t>
      </w:r>
    </w:p>
    <w:p w14:paraId="5F559D62" w14:textId="77777777" w:rsidR="00285942" w:rsidRDefault="00285942" w:rsidP="00285942">
      <w:r>
        <w:rPr>
          <w:noProof/>
        </w:rPr>
        <w:drawing>
          <wp:inline distT="114300" distB="114300" distL="114300" distR="114300" wp14:anchorId="5E24B574" wp14:editId="4151FFFA">
            <wp:extent cx="5943600" cy="2819400"/>
            <wp:effectExtent l="0" t="0" r="0" b="0"/>
            <wp:docPr id="2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5943600" cy="2819400"/>
                    </a:xfrm>
                    <a:prstGeom prst="rect">
                      <a:avLst/>
                    </a:prstGeom>
                    <a:ln/>
                  </pic:spPr>
                </pic:pic>
              </a:graphicData>
            </a:graphic>
          </wp:inline>
        </w:drawing>
      </w:r>
    </w:p>
    <w:p w14:paraId="7283B0C9" w14:textId="77777777" w:rsidR="00285942" w:rsidRDefault="00285942" w:rsidP="00285942"/>
    <w:p w14:paraId="4121F659" w14:textId="77777777" w:rsidR="00285942" w:rsidRDefault="00285942" w:rsidP="00285942">
      <w:r>
        <w:t>Action: Email verification code</w:t>
      </w:r>
    </w:p>
    <w:p w14:paraId="4EF47A64" w14:textId="77777777" w:rsidR="00285942" w:rsidRDefault="00285942" w:rsidP="00285942">
      <w:r>
        <w:t>Steps: Open email and check verification code.</w:t>
      </w:r>
    </w:p>
    <w:p w14:paraId="140821CD" w14:textId="77777777" w:rsidR="00285942" w:rsidRDefault="00285942" w:rsidP="00285942">
      <w:r>
        <w:t>Expected Results: Verification code appears.</w:t>
      </w:r>
    </w:p>
    <w:p w14:paraId="1705764A" w14:textId="77777777" w:rsidR="00285942" w:rsidRDefault="00285942" w:rsidP="00285942">
      <w:r>
        <w:t>Pass/Fail: Pass</w:t>
      </w:r>
    </w:p>
    <w:p w14:paraId="4797ACEE" w14:textId="77777777" w:rsidR="00285942" w:rsidRDefault="00285942" w:rsidP="00285942">
      <w:r>
        <w:rPr>
          <w:noProof/>
        </w:rPr>
        <w:drawing>
          <wp:inline distT="114300" distB="114300" distL="114300" distR="114300" wp14:anchorId="01D5F5B0" wp14:editId="083F0894">
            <wp:extent cx="5943600" cy="2705100"/>
            <wp:effectExtent l="0" t="0" r="0" b="0"/>
            <wp:docPr id="2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943600" cy="2705100"/>
                    </a:xfrm>
                    <a:prstGeom prst="rect">
                      <a:avLst/>
                    </a:prstGeom>
                    <a:ln/>
                  </pic:spPr>
                </pic:pic>
              </a:graphicData>
            </a:graphic>
          </wp:inline>
        </w:drawing>
      </w:r>
    </w:p>
    <w:p w14:paraId="20D1FB35" w14:textId="77777777" w:rsidR="00285942" w:rsidRDefault="00285942" w:rsidP="00285942">
      <w:r>
        <w:br w:type="page"/>
      </w:r>
    </w:p>
    <w:p w14:paraId="329EE471" w14:textId="77777777" w:rsidR="00285942" w:rsidRDefault="00285942" w:rsidP="00285942">
      <w:r>
        <w:lastRenderedPageBreak/>
        <w:t>Action: Homepage</w:t>
      </w:r>
    </w:p>
    <w:p w14:paraId="14AE81C5" w14:textId="77777777" w:rsidR="00285942" w:rsidRDefault="00285942" w:rsidP="00285942">
      <w:r>
        <w:t>Steps: Open website</w:t>
      </w:r>
    </w:p>
    <w:p w14:paraId="05B51752" w14:textId="77777777" w:rsidR="00285942" w:rsidRDefault="00285942" w:rsidP="00285942">
      <w:r>
        <w:t>Expected Results:Homepage opens up.</w:t>
      </w:r>
    </w:p>
    <w:p w14:paraId="0F4C5379" w14:textId="77777777" w:rsidR="00285942" w:rsidRDefault="00285942" w:rsidP="00285942">
      <w:r>
        <w:t>Pass/Fail: Pass</w:t>
      </w:r>
    </w:p>
    <w:p w14:paraId="7E2B02A6" w14:textId="77777777" w:rsidR="00285942" w:rsidRDefault="00285942" w:rsidP="00285942">
      <w:r>
        <w:rPr>
          <w:noProof/>
        </w:rPr>
        <w:drawing>
          <wp:inline distT="114300" distB="114300" distL="114300" distR="114300" wp14:anchorId="7538CC9D" wp14:editId="1F0E925F">
            <wp:extent cx="2681288" cy="5819775"/>
            <wp:effectExtent l="0" t="0" r="0" b="0"/>
            <wp:docPr id="2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2681288" cy="5819775"/>
                    </a:xfrm>
                    <a:prstGeom prst="rect">
                      <a:avLst/>
                    </a:prstGeom>
                    <a:ln/>
                  </pic:spPr>
                </pic:pic>
              </a:graphicData>
            </a:graphic>
          </wp:inline>
        </w:drawing>
      </w:r>
    </w:p>
    <w:p w14:paraId="53119543" w14:textId="77777777" w:rsidR="00285942" w:rsidRDefault="00285942" w:rsidP="00285942"/>
    <w:p w14:paraId="64980806" w14:textId="77777777" w:rsidR="00285942" w:rsidRDefault="00285942" w:rsidP="00285942">
      <w:r>
        <w:t>Action: Product page</w:t>
      </w:r>
    </w:p>
    <w:p w14:paraId="3778C278" w14:textId="77777777" w:rsidR="00285942" w:rsidRDefault="00285942" w:rsidP="00285942">
      <w:r>
        <w:t>Steps: Click on product page</w:t>
      </w:r>
    </w:p>
    <w:p w14:paraId="2EC94BD6" w14:textId="77777777" w:rsidR="00285942" w:rsidRDefault="00285942" w:rsidP="00285942">
      <w:r>
        <w:t>Expected Results: Product page appears</w:t>
      </w:r>
    </w:p>
    <w:p w14:paraId="7B6F2D33" w14:textId="77777777" w:rsidR="00285942" w:rsidRDefault="00285942" w:rsidP="00285942">
      <w:r>
        <w:t>Pass/Fail: Pass</w:t>
      </w:r>
    </w:p>
    <w:p w14:paraId="73260346" w14:textId="77777777" w:rsidR="00285942" w:rsidRDefault="00285942" w:rsidP="00285942"/>
    <w:p w14:paraId="1458771D" w14:textId="77777777" w:rsidR="00285942" w:rsidRDefault="00285942" w:rsidP="00285942"/>
    <w:p w14:paraId="20DE4F8E" w14:textId="77777777" w:rsidR="00285942" w:rsidRDefault="00285942" w:rsidP="00285942"/>
    <w:p w14:paraId="0B9EC106" w14:textId="77777777" w:rsidR="00285942" w:rsidRDefault="00285942" w:rsidP="00285942">
      <w:r>
        <w:t xml:space="preserve">Action: About Page </w:t>
      </w:r>
    </w:p>
    <w:p w14:paraId="645FACC3" w14:textId="77777777" w:rsidR="00285942" w:rsidRDefault="00285942" w:rsidP="00285942">
      <w:r>
        <w:t>Steps: Click on about page</w:t>
      </w:r>
    </w:p>
    <w:p w14:paraId="4573ADC6" w14:textId="77777777" w:rsidR="00285942" w:rsidRDefault="00285942" w:rsidP="00285942">
      <w:r>
        <w:t>Expected Results:You will be directed to the us page.</w:t>
      </w:r>
    </w:p>
    <w:p w14:paraId="01DE6537" w14:textId="77777777" w:rsidR="00285942" w:rsidRDefault="00285942" w:rsidP="00285942">
      <w:r>
        <w:t>Pass/Fail:Pass</w:t>
      </w:r>
    </w:p>
    <w:p w14:paraId="4BDDB21E" w14:textId="77777777" w:rsidR="00285942" w:rsidRDefault="00285942" w:rsidP="00285942">
      <w:r>
        <w:rPr>
          <w:noProof/>
        </w:rPr>
        <w:lastRenderedPageBreak/>
        <w:drawing>
          <wp:inline distT="114300" distB="114300" distL="114300" distR="114300" wp14:anchorId="0D120E12" wp14:editId="08B28DED">
            <wp:extent cx="5943600" cy="7124700"/>
            <wp:effectExtent l="0" t="0" r="0" b="0"/>
            <wp:docPr id="2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5943600" cy="7124700"/>
                    </a:xfrm>
                    <a:prstGeom prst="rect">
                      <a:avLst/>
                    </a:prstGeom>
                    <a:ln/>
                  </pic:spPr>
                </pic:pic>
              </a:graphicData>
            </a:graphic>
          </wp:inline>
        </w:drawing>
      </w:r>
    </w:p>
    <w:p w14:paraId="1306F927" w14:textId="77777777" w:rsidR="00285942" w:rsidRDefault="00285942" w:rsidP="00285942"/>
    <w:p w14:paraId="0D9105E4" w14:textId="77777777" w:rsidR="00285942" w:rsidRDefault="00285942" w:rsidP="00285942"/>
    <w:p w14:paraId="0F9BC290" w14:textId="77777777" w:rsidR="00285942" w:rsidRDefault="00285942" w:rsidP="00285942">
      <w:r>
        <w:t>Action: Contact page</w:t>
      </w:r>
    </w:p>
    <w:p w14:paraId="6583D3C5" w14:textId="77777777" w:rsidR="00285942" w:rsidRDefault="00285942" w:rsidP="00285942">
      <w:r>
        <w:t>Steps: Click on Contact page</w:t>
      </w:r>
    </w:p>
    <w:p w14:paraId="0D601505" w14:textId="77777777" w:rsidR="00285942" w:rsidRDefault="00285942" w:rsidP="00285942">
      <w:r>
        <w:t>Expected Results: You will be directed to contact page.</w:t>
      </w:r>
    </w:p>
    <w:p w14:paraId="3A131C3C" w14:textId="77777777" w:rsidR="00285942" w:rsidRDefault="00285942" w:rsidP="00285942">
      <w:r>
        <w:t>Pass/Fail:Pass</w:t>
      </w:r>
    </w:p>
    <w:p w14:paraId="0A2F0537" w14:textId="77777777" w:rsidR="00285942" w:rsidRDefault="00285942" w:rsidP="00285942">
      <w:r>
        <w:rPr>
          <w:noProof/>
        </w:rPr>
        <w:lastRenderedPageBreak/>
        <w:drawing>
          <wp:inline distT="114300" distB="114300" distL="114300" distR="114300" wp14:anchorId="44FB7837" wp14:editId="7E3FBBE1">
            <wp:extent cx="5943600" cy="6415088"/>
            <wp:effectExtent l="0" t="0" r="0" b="0"/>
            <wp:docPr id="2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5943600" cy="6415088"/>
                    </a:xfrm>
                    <a:prstGeom prst="rect">
                      <a:avLst/>
                    </a:prstGeom>
                    <a:ln/>
                  </pic:spPr>
                </pic:pic>
              </a:graphicData>
            </a:graphic>
          </wp:inline>
        </w:drawing>
      </w:r>
    </w:p>
    <w:p w14:paraId="48E7B32C" w14:textId="77777777" w:rsidR="00285942" w:rsidRDefault="00285942" w:rsidP="00285942"/>
    <w:p w14:paraId="7BD16E8E" w14:textId="77777777" w:rsidR="00285942" w:rsidRDefault="00285942" w:rsidP="00285942"/>
    <w:p w14:paraId="2C8B3A0B" w14:textId="77777777" w:rsidR="00285942" w:rsidRDefault="00285942" w:rsidP="00285942"/>
    <w:p w14:paraId="743E8698" w14:textId="77777777" w:rsidR="00285942" w:rsidRDefault="00285942" w:rsidP="00285942">
      <w:r>
        <w:t xml:space="preserve">Action: Search and Sorting </w:t>
      </w:r>
    </w:p>
    <w:p w14:paraId="1DBE63D1" w14:textId="77777777" w:rsidR="00285942" w:rsidRDefault="00285942" w:rsidP="00285942">
      <w:r>
        <w:t>Steps: Go to product page and sort according to name,price, popularity.</w:t>
      </w:r>
    </w:p>
    <w:p w14:paraId="2C08004D" w14:textId="77777777" w:rsidR="00285942" w:rsidRDefault="00285942" w:rsidP="00285942">
      <w:r>
        <w:t>Expected Results: Sort appears.</w:t>
      </w:r>
    </w:p>
    <w:p w14:paraId="4A00465D" w14:textId="77777777" w:rsidR="00285942" w:rsidRDefault="00285942" w:rsidP="00285942">
      <w:r>
        <w:t>Pass/Fail:Pass</w:t>
      </w:r>
    </w:p>
    <w:p w14:paraId="07984710" w14:textId="77777777" w:rsidR="00285942" w:rsidRDefault="00285942" w:rsidP="00285942">
      <w:r>
        <w:rPr>
          <w:noProof/>
        </w:rPr>
        <w:lastRenderedPageBreak/>
        <w:drawing>
          <wp:inline distT="114300" distB="114300" distL="114300" distR="114300" wp14:anchorId="6E17A823" wp14:editId="1C9A3B3B">
            <wp:extent cx="5943600" cy="3162300"/>
            <wp:effectExtent l="0" t="0" r="0" b="0"/>
            <wp:docPr id="2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9"/>
                    <a:srcRect/>
                    <a:stretch>
                      <a:fillRect/>
                    </a:stretch>
                  </pic:blipFill>
                  <pic:spPr>
                    <a:xfrm>
                      <a:off x="0" y="0"/>
                      <a:ext cx="5943600" cy="3162300"/>
                    </a:xfrm>
                    <a:prstGeom prst="rect">
                      <a:avLst/>
                    </a:prstGeom>
                    <a:ln/>
                  </pic:spPr>
                </pic:pic>
              </a:graphicData>
            </a:graphic>
          </wp:inline>
        </w:drawing>
      </w:r>
    </w:p>
    <w:p w14:paraId="77EAEC27" w14:textId="77777777" w:rsidR="00285942" w:rsidRDefault="00285942" w:rsidP="00285942"/>
    <w:p w14:paraId="0A728EFB" w14:textId="77777777" w:rsidR="00285942" w:rsidRDefault="00285942" w:rsidP="00285942"/>
    <w:p w14:paraId="67E3DB91" w14:textId="77777777" w:rsidR="00285942" w:rsidRDefault="00285942" w:rsidP="00285942">
      <w:r>
        <w:t>Action: FAQS</w:t>
      </w:r>
    </w:p>
    <w:p w14:paraId="2B6B4635" w14:textId="77777777" w:rsidR="00285942" w:rsidRDefault="00285942" w:rsidP="00285942">
      <w:r>
        <w:t>Steps: Click on faqs page.</w:t>
      </w:r>
    </w:p>
    <w:p w14:paraId="4D7134BF" w14:textId="77777777" w:rsidR="00285942" w:rsidRDefault="00285942" w:rsidP="00285942">
      <w:r>
        <w:t>Expected Results: You will be directed to the faq page.</w:t>
      </w:r>
    </w:p>
    <w:p w14:paraId="0B0166E5" w14:textId="0E88B19D" w:rsidR="00285942" w:rsidRDefault="00285942" w:rsidP="00285942">
      <w:r>
        <w:t>Pass/Fail:</w:t>
      </w:r>
      <w:r w:rsidR="00DA078B">
        <w:t xml:space="preserve"> </w:t>
      </w:r>
      <w:r>
        <w:t>Pass</w:t>
      </w:r>
      <w:r>
        <w:rPr>
          <w:noProof/>
        </w:rPr>
        <w:drawing>
          <wp:inline distT="114300" distB="114300" distL="114300" distR="114300" wp14:anchorId="63DF0B4A" wp14:editId="7EC1134F">
            <wp:extent cx="5943600" cy="292100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5943600" cy="2921000"/>
                    </a:xfrm>
                    <a:prstGeom prst="rect">
                      <a:avLst/>
                    </a:prstGeom>
                    <a:ln/>
                  </pic:spPr>
                </pic:pic>
              </a:graphicData>
            </a:graphic>
          </wp:inline>
        </w:drawing>
      </w:r>
    </w:p>
    <w:p w14:paraId="4FD51B0F" w14:textId="77777777" w:rsidR="00285942" w:rsidRDefault="00285942" w:rsidP="00285942"/>
    <w:p w14:paraId="3D7BED4F" w14:textId="77777777" w:rsidR="00285942" w:rsidRDefault="00285942" w:rsidP="00285942">
      <w:r>
        <w:t>Action: Go to the Cart shown in the navigation</w:t>
      </w:r>
    </w:p>
    <w:p w14:paraId="564BC7E4" w14:textId="77777777" w:rsidR="00285942" w:rsidRDefault="00285942" w:rsidP="00285942">
      <w:r>
        <w:t>Steps: Click on navigation bar</w:t>
      </w:r>
    </w:p>
    <w:p w14:paraId="344047A7" w14:textId="77777777" w:rsidR="00285942" w:rsidRDefault="00285942" w:rsidP="00285942">
      <w:r>
        <w:t>Expected Results: You will be directed into Cart page</w:t>
      </w:r>
    </w:p>
    <w:p w14:paraId="210992A2" w14:textId="77777777" w:rsidR="00285942" w:rsidRDefault="00285942" w:rsidP="00285942">
      <w:r>
        <w:t>Pass/Fail: Pass</w:t>
      </w:r>
    </w:p>
    <w:p w14:paraId="074B16D7" w14:textId="77777777" w:rsidR="00285942" w:rsidRDefault="00285942" w:rsidP="00285942">
      <w:r>
        <w:rPr>
          <w:noProof/>
        </w:rPr>
        <w:lastRenderedPageBreak/>
        <w:drawing>
          <wp:inline distT="114300" distB="114300" distL="114300" distR="114300" wp14:anchorId="500EC073" wp14:editId="60F9D444">
            <wp:extent cx="4076700" cy="5295900"/>
            <wp:effectExtent l="0" t="0" r="0" b="0"/>
            <wp:docPr id="2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srcRect/>
                    <a:stretch>
                      <a:fillRect/>
                    </a:stretch>
                  </pic:blipFill>
                  <pic:spPr>
                    <a:xfrm>
                      <a:off x="0" y="0"/>
                      <a:ext cx="4076700" cy="5295900"/>
                    </a:xfrm>
                    <a:prstGeom prst="rect">
                      <a:avLst/>
                    </a:prstGeom>
                    <a:ln/>
                  </pic:spPr>
                </pic:pic>
              </a:graphicData>
            </a:graphic>
          </wp:inline>
        </w:drawing>
      </w:r>
    </w:p>
    <w:p w14:paraId="66B7DC3E" w14:textId="77777777" w:rsidR="00285942" w:rsidRDefault="00285942" w:rsidP="00285942"/>
    <w:p w14:paraId="368921D2" w14:textId="77777777" w:rsidR="00285942" w:rsidRDefault="00285942" w:rsidP="00285942"/>
    <w:p w14:paraId="45E35353" w14:textId="77777777" w:rsidR="00285942" w:rsidRDefault="00285942" w:rsidP="00285942"/>
    <w:p w14:paraId="3D006F6B" w14:textId="77777777" w:rsidR="00285942" w:rsidRDefault="00285942" w:rsidP="00285942">
      <w:r>
        <w:t xml:space="preserve">Action: Go and select your Collection Slot </w:t>
      </w:r>
    </w:p>
    <w:p w14:paraId="54BF34A9" w14:textId="77777777" w:rsidR="00285942" w:rsidRDefault="00285942" w:rsidP="00285942">
      <w:r>
        <w:t>Steps: Select your desirable slot and click select</w:t>
      </w:r>
    </w:p>
    <w:p w14:paraId="46541A99" w14:textId="77777777" w:rsidR="00285942" w:rsidRDefault="00285942" w:rsidP="00285942">
      <w:r>
        <w:t>Expected Results: You will have completed your payment</w:t>
      </w:r>
    </w:p>
    <w:p w14:paraId="238D4C4E" w14:textId="77777777" w:rsidR="00285942" w:rsidRDefault="00285942" w:rsidP="00285942">
      <w:r>
        <w:t>Pass/Fail: Pass</w:t>
      </w:r>
    </w:p>
    <w:p w14:paraId="7EB51550" w14:textId="77777777" w:rsidR="00285942" w:rsidRDefault="00285942" w:rsidP="00285942">
      <w:r>
        <w:rPr>
          <w:noProof/>
        </w:rPr>
        <w:drawing>
          <wp:inline distT="114300" distB="114300" distL="114300" distR="114300" wp14:anchorId="6B512265" wp14:editId="22A179E6">
            <wp:extent cx="3990975" cy="2105025"/>
            <wp:effectExtent l="0" t="0" r="0" b="0"/>
            <wp:docPr id="2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a:stretch>
                      <a:fillRect/>
                    </a:stretch>
                  </pic:blipFill>
                  <pic:spPr>
                    <a:xfrm>
                      <a:off x="0" y="0"/>
                      <a:ext cx="3990975" cy="2105025"/>
                    </a:xfrm>
                    <a:prstGeom prst="rect">
                      <a:avLst/>
                    </a:prstGeom>
                    <a:ln/>
                  </pic:spPr>
                </pic:pic>
              </a:graphicData>
            </a:graphic>
          </wp:inline>
        </w:drawing>
      </w:r>
    </w:p>
    <w:p w14:paraId="03FF9B1F" w14:textId="77777777" w:rsidR="00285942" w:rsidRDefault="00285942" w:rsidP="00285942"/>
    <w:p w14:paraId="7FEEADE1" w14:textId="77777777" w:rsidR="00285942" w:rsidRDefault="00285942" w:rsidP="00285942"/>
    <w:p w14:paraId="029184BB" w14:textId="77777777" w:rsidR="00285942" w:rsidRDefault="00285942" w:rsidP="00285942">
      <w:r>
        <w:t xml:space="preserve">Action: Your payment will be completed </w:t>
      </w:r>
    </w:p>
    <w:p w14:paraId="239DB44E" w14:textId="77777777" w:rsidR="00285942" w:rsidRDefault="00285942" w:rsidP="00285942">
      <w:r>
        <w:t>Steps: No step needed</w:t>
      </w:r>
    </w:p>
    <w:p w14:paraId="741ADAEB" w14:textId="77777777" w:rsidR="00285942" w:rsidRDefault="00285942" w:rsidP="00285942">
      <w:r>
        <w:t>Expected Results: A payment Success message pops up.</w:t>
      </w:r>
    </w:p>
    <w:p w14:paraId="454D5E42" w14:textId="77777777" w:rsidR="00285942" w:rsidRDefault="00285942" w:rsidP="00285942">
      <w:r>
        <w:t>Pass/Fail: Pass</w:t>
      </w:r>
    </w:p>
    <w:p w14:paraId="4425F19A" w14:textId="77777777" w:rsidR="00285942" w:rsidRDefault="00285942" w:rsidP="00285942">
      <w:r>
        <w:rPr>
          <w:noProof/>
        </w:rPr>
        <w:drawing>
          <wp:inline distT="114300" distB="114300" distL="114300" distR="114300" wp14:anchorId="27CE341D" wp14:editId="2CB201EC">
            <wp:extent cx="5943600" cy="2857500"/>
            <wp:effectExtent l="0" t="0" r="0" b="0"/>
            <wp:docPr id="2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5943600" cy="2857500"/>
                    </a:xfrm>
                    <a:prstGeom prst="rect">
                      <a:avLst/>
                    </a:prstGeom>
                    <a:ln/>
                  </pic:spPr>
                </pic:pic>
              </a:graphicData>
            </a:graphic>
          </wp:inline>
        </w:drawing>
      </w:r>
    </w:p>
    <w:p w14:paraId="7EB282CC" w14:textId="77777777" w:rsidR="00285942" w:rsidRDefault="00285942" w:rsidP="00285942"/>
    <w:p w14:paraId="2150D4DB" w14:textId="77777777" w:rsidR="00285942" w:rsidRDefault="00285942" w:rsidP="00285942"/>
    <w:p w14:paraId="35029C11" w14:textId="77777777" w:rsidR="00285942" w:rsidRDefault="00285942" w:rsidP="00285942"/>
    <w:p w14:paraId="402A0F18" w14:textId="77777777" w:rsidR="00285942" w:rsidRDefault="00285942" w:rsidP="00285942"/>
    <w:p w14:paraId="2891DA2C" w14:textId="77777777" w:rsidR="00285942" w:rsidRDefault="00285942" w:rsidP="00285942">
      <w:r>
        <w:t>Action: When you go over to Invoice</w:t>
      </w:r>
    </w:p>
    <w:p w14:paraId="7E6B8446" w14:textId="77777777" w:rsidR="00285942" w:rsidRDefault="00285942" w:rsidP="00285942">
      <w:r>
        <w:t>Steps: Click on Invoice</w:t>
      </w:r>
    </w:p>
    <w:p w14:paraId="7DBE7DC4" w14:textId="77777777" w:rsidR="00285942" w:rsidRDefault="00285942" w:rsidP="00285942">
      <w:r>
        <w:t>Expected Results: Your total invoice will appear</w:t>
      </w:r>
    </w:p>
    <w:p w14:paraId="0FEBD0A7" w14:textId="77777777" w:rsidR="00285942" w:rsidRDefault="00285942" w:rsidP="00285942">
      <w:r>
        <w:t>Pass/Fail: Pass</w:t>
      </w:r>
    </w:p>
    <w:p w14:paraId="64B0414D" w14:textId="77777777" w:rsidR="00285942" w:rsidRDefault="00285942" w:rsidP="00285942">
      <w:r>
        <w:rPr>
          <w:noProof/>
        </w:rPr>
        <w:lastRenderedPageBreak/>
        <w:drawing>
          <wp:inline distT="114300" distB="114300" distL="114300" distR="114300" wp14:anchorId="440075DA" wp14:editId="60B61219">
            <wp:extent cx="5943600" cy="4699000"/>
            <wp:effectExtent l="0" t="0" r="0" b="0"/>
            <wp:docPr id="2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5943600" cy="4699000"/>
                    </a:xfrm>
                    <a:prstGeom prst="rect">
                      <a:avLst/>
                    </a:prstGeom>
                    <a:ln/>
                  </pic:spPr>
                </pic:pic>
              </a:graphicData>
            </a:graphic>
          </wp:inline>
        </w:drawing>
      </w:r>
    </w:p>
    <w:p w14:paraId="58C60E5F" w14:textId="77777777" w:rsidR="00285942" w:rsidRDefault="00285942" w:rsidP="00285942"/>
    <w:p w14:paraId="412245D4" w14:textId="77777777" w:rsidR="00285942" w:rsidRDefault="00285942" w:rsidP="00285942"/>
    <w:p w14:paraId="5ADD9E65" w14:textId="77777777" w:rsidR="00285942" w:rsidRDefault="00285942" w:rsidP="00285942"/>
    <w:p w14:paraId="0312745E" w14:textId="77777777" w:rsidR="00285942" w:rsidRDefault="00285942" w:rsidP="00285942">
      <w:r>
        <w:t>Action: Go to the Signout</w:t>
      </w:r>
    </w:p>
    <w:p w14:paraId="7606EE4C" w14:textId="77777777" w:rsidR="00285942" w:rsidRDefault="00285942" w:rsidP="00285942">
      <w:r>
        <w:t>Steps: Click on navigation bar and then logout</w:t>
      </w:r>
    </w:p>
    <w:p w14:paraId="02F0C3A4" w14:textId="77777777" w:rsidR="00285942" w:rsidRDefault="00285942" w:rsidP="00285942">
      <w:r>
        <w:t>Expected Results: You will logout from the page</w:t>
      </w:r>
    </w:p>
    <w:p w14:paraId="698E0F84" w14:textId="77777777" w:rsidR="00285942" w:rsidRDefault="00285942" w:rsidP="00285942">
      <w:r>
        <w:t>Pass/Fail: Pass</w:t>
      </w:r>
    </w:p>
    <w:p w14:paraId="09F629DA" w14:textId="77777777" w:rsidR="00285942" w:rsidRDefault="00285942" w:rsidP="00285942">
      <w:r>
        <w:rPr>
          <w:noProof/>
        </w:rPr>
        <w:lastRenderedPageBreak/>
        <w:drawing>
          <wp:inline distT="114300" distB="114300" distL="114300" distR="114300" wp14:anchorId="43E1241F" wp14:editId="2F338757">
            <wp:extent cx="5943600" cy="2933700"/>
            <wp:effectExtent l="0" t="0" r="0" b="0"/>
            <wp:docPr id="2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943600" cy="2933700"/>
                    </a:xfrm>
                    <a:prstGeom prst="rect">
                      <a:avLst/>
                    </a:prstGeom>
                    <a:ln/>
                  </pic:spPr>
                </pic:pic>
              </a:graphicData>
            </a:graphic>
          </wp:inline>
        </w:drawing>
      </w:r>
    </w:p>
    <w:p w14:paraId="43B05415" w14:textId="77777777" w:rsidR="00285942" w:rsidRDefault="00285942" w:rsidP="00285942"/>
    <w:p w14:paraId="5E9672D5" w14:textId="77777777" w:rsidR="00285942" w:rsidRDefault="00285942" w:rsidP="00285942"/>
    <w:p w14:paraId="4CC040FA" w14:textId="77777777" w:rsidR="00285942" w:rsidRDefault="00285942" w:rsidP="00285942">
      <w:r>
        <w:t>Action: View Order</w:t>
      </w:r>
    </w:p>
    <w:p w14:paraId="06898A5F" w14:textId="77777777" w:rsidR="00285942" w:rsidRDefault="00285942" w:rsidP="00285942">
      <w:r>
        <w:t>Steps: Click on Order</w:t>
      </w:r>
    </w:p>
    <w:p w14:paraId="658DFFEE" w14:textId="77777777" w:rsidR="00285942" w:rsidRDefault="00285942" w:rsidP="00285942">
      <w:r>
        <w:t>Expected Results: You can see the orders made.</w:t>
      </w:r>
    </w:p>
    <w:p w14:paraId="13A027C1" w14:textId="77777777" w:rsidR="00285942" w:rsidRDefault="00285942" w:rsidP="00285942">
      <w:r>
        <w:t>Pass/Fail: Pass</w:t>
      </w:r>
    </w:p>
    <w:p w14:paraId="0221C5DF" w14:textId="77777777" w:rsidR="00285942" w:rsidRDefault="00285942" w:rsidP="00285942">
      <w:r>
        <w:rPr>
          <w:noProof/>
        </w:rPr>
        <w:drawing>
          <wp:inline distT="114300" distB="114300" distL="114300" distR="114300" wp14:anchorId="66DBD26B" wp14:editId="1A244D75">
            <wp:extent cx="5943600" cy="2159000"/>
            <wp:effectExtent l="0" t="0" r="0" b="0"/>
            <wp:docPr id="2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a:stretch>
                      <a:fillRect/>
                    </a:stretch>
                  </pic:blipFill>
                  <pic:spPr>
                    <a:xfrm>
                      <a:off x="0" y="0"/>
                      <a:ext cx="5943600" cy="2159000"/>
                    </a:xfrm>
                    <a:prstGeom prst="rect">
                      <a:avLst/>
                    </a:prstGeom>
                    <a:ln/>
                  </pic:spPr>
                </pic:pic>
              </a:graphicData>
            </a:graphic>
          </wp:inline>
        </w:drawing>
      </w:r>
    </w:p>
    <w:p w14:paraId="64B0BCAC" w14:textId="77777777" w:rsidR="00285942" w:rsidRDefault="00285942" w:rsidP="00285942">
      <w:r>
        <w:t>Action:View Update Profile</w:t>
      </w:r>
    </w:p>
    <w:p w14:paraId="6B430952" w14:textId="77777777" w:rsidR="00285942" w:rsidRDefault="00285942" w:rsidP="00285942">
      <w:r>
        <w:t xml:space="preserve">Steps: Go to Update Profile </w:t>
      </w:r>
    </w:p>
    <w:p w14:paraId="05C982C8" w14:textId="77777777" w:rsidR="00285942" w:rsidRDefault="00285942" w:rsidP="00285942">
      <w:r>
        <w:t>Expected Results: You can Update your information</w:t>
      </w:r>
    </w:p>
    <w:p w14:paraId="1EAAED07" w14:textId="77777777" w:rsidR="00285942" w:rsidRDefault="00285942" w:rsidP="00285942">
      <w:r>
        <w:t>Pass/Fail:Pass</w:t>
      </w:r>
    </w:p>
    <w:p w14:paraId="1E53EC21" w14:textId="77777777" w:rsidR="00285942" w:rsidRDefault="00285942" w:rsidP="00285942"/>
    <w:p w14:paraId="14966583" w14:textId="77777777" w:rsidR="00285942" w:rsidRDefault="00285942" w:rsidP="00285942">
      <w:r>
        <w:rPr>
          <w:noProof/>
        </w:rPr>
        <w:lastRenderedPageBreak/>
        <w:drawing>
          <wp:inline distT="114300" distB="114300" distL="114300" distR="114300" wp14:anchorId="7DBC3B45" wp14:editId="393AC7FE">
            <wp:extent cx="5943600" cy="2387600"/>
            <wp:effectExtent l="0" t="0" r="0" b="0"/>
            <wp:docPr id="2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7"/>
                    <a:srcRect/>
                    <a:stretch>
                      <a:fillRect/>
                    </a:stretch>
                  </pic:blipFill>
                  <pic:spPr>
                    <a:xfrm>
                      <a:off x="0" y="0"/>
                      <a:ext cx="5943600" cy="2387600"/>
                    </a:xfrm>
                    <a:prstGeom prst="rect">
                      <a:avLst/>
                    </a:prstGeom>
                    <a:ln/>
                  </pic:spPr>
                </pic:pic>
              </a:graphicData>
            </a:graphic>
          </wp:inline>
        </w:drawing>
      </w:r>
    </w:p>
    <w:p w14:paraId="524C29DB" w14:textId="77777777" w:rsidR="00AD651C" w:rsidRDefault="00AD651C" w:rsidP="00285942">
      <w:pPr>
        <w:rPr>
          <w:b/>
          <w:sz w:val="30"/>
          <w:szCs w:val="30"/>
        </w:rPr>
      </w:pPr>
    </w:p>
    <w:p w14:paraId="4EEEA381" w14:textId="77777777" w:rsidR="00AD651C" w:rsidRDefault="00AD651C">
      <w:pPr>
        <w:rPr>
          <w:b/>
          <w:sz w:val="30"/>
          <w:szCs w:val="30"/>
        </w:rPr>
      </w:pPr>
    </w:p>
    <w:p w14:paraId="340369C0" w14:textId="32B6D9C6" w:rsidR="00AD651C" w:rsidRDefault="00AD651C">
      <w:pPr>
        <w:rPr>
          <w:b/>
          <w:sz w:val="30"/>
          <w:szCs w:val="30"/>
        </w:rPr>
      </w:pPr>
    </w:p>
    <w:p w14:paraId="3754C811" w14:textId="77777777" w:rsidR="00AD651C" w:rsidRDefault="00AD651C">
      <w:pPr>
        <w:jc w:val="center"/>
        <w:rPr>
          <w:b/>
          <w:sz w:val="30"/>
          <w:szCs w:val="30"/>
        </w:rPr>
      </w:pPr>
    </w:p>
    <w:p w14:paraId="38763182" w14:textId="77777777" w:rsidR="00665F46" w:rsidRDefault="00665F46">
      <w:pPr>
        <w:jc w:val="center"/>
        <w:rPr>
          <w:b/>
          <w:sz w:val="30"/>
          <w:szCs w:val="30"/>
        </w:rPr>
      </w:pPr>
    </w:p>
    <w:p w14:paraId="29561EB2" w14:textId="77777777" w:rsidR="00665F46" w:rsidRDefault="00665F46">
      <w:pPr>
        <w:jc w:val="center"/>
        <w:rPr>
          <w:b/>
          <w:sz w:val="30"/>
          <w:szCs w:val="30"/>
        </w:rPr>
      </w:pPr>
    </w:p>
    <w:p w14:paraId="67E45DAA" w14:textId="77777777" w:rsidR="00665F46" w:rsidRDefault="00665F46">
      <w:pPr>
        <w:jc w:val="center"/>
        <w:rPr>
          <w:b/>
          <w:sz w:val="30"/>
          <w:szCs w:val="30"/>
        </w:rPr>
      </w:pPr>
    </w:p>
    <w:p w14:paraId="3EEA3C24" w14:textId="77777777" w:rsidR="00665F46" w:rsidRDefault="00665F46">
      <w:pPr>
        <w:jc w:val="center"/>
        <w:rPr>
          <w:b/>
          <w:sz w:val="30"/>
          <w:szCs w:val="30"/>
        </w:rPr>
      </w:pPr>
    </w:p>
    <w:p w14:paraId="3B1214CF" w14:textId="77777777" w:rsidR="00665F46" w:rsidRDefault="00665F46">
      <w:pPr>
        <w:jc w:val="center"/>
        <w:rPr>
          <w:b/>
          <w:sz w:val="30"/>
          <w:szCs w:val="30"/>
        </w:rPr>
      </w:pPr>
    </w:p>
    <w:p w14:paraId="3FB519F9" w14:textId="77777777" w:rsidR="00665F46" w:rsidRDefault="00665F46">
      <w:pPr>
        <w:jc w:val="center"/>
        <w:rPr>
          <w:b/>
          <w:sz w:val="30"/>
          <w:szCs w:val="30"/>
        </w:rPr>
      </w:pPr>
    </w:p>
    <w:p w14:paraId="21B237F5" w14:textId="77777777" w:rsidR="00665F46" w:rsidRDefault="00665F46">
      <w:pPr>
        <w:jc w:val="center"/>
        <w:rPr>
          <w:b/>
          <w:sz w:val="30"/>
          <w:szCs w:val="30"/>
        </w:rPr>
      </w:pPr>
    </w:p>
    <w:p w14:paraId="4D1964F4" w14:textId="77777777" w:rsidR="00665F46" w:rsidRDefault="00665F46">
      <w:pPr>
        <w:jc w:val="center"/>
        <w:rPr>
          <w:b/>
          <w:sz w:val="30"/>
          <w:szCs w:val="30"/>
        </w:rPr>
      </w:pPr>
    </w:p>
    <w:p w14:paraId="6242D242" w14:textId="77777777" w:rsidR="00665F46" w:rsidRDefault="00665F46">
      <w:pPr>
        <w:jc w:val="center"/>
        <w:rPr>
          <w:b/>
          <w:sz w:val="30"/>
          <w:szCs w:val="30"/>
        </w:rPr>
      </w:pPr>
    </w:p>
    <w:p w14:paraId="38892437" w14:textId="20902E26" w:rsidR="00665F46" w:rsidRDefault="00665F46">
      <w:pPr>
        <w:jc w:val="center"/>
        <w:rPr>
          <w:b/>
          <w:sz w:val="30"/>
          <w:szCs w:val="30"/>
        </w:rPr>
      </w:pPr>
      <w:r>
        <w:rPr>
          <w:b/>
          <w:sz w:val="30"/>
          <w:szCs w:val="30"/>
        </w:rPr>
        <w:t>Trader Interface</w:t>
      </w:r>
      <w:r w:rsidR="00344126">
        <w:rPr>
          <w:b/>
          <w:sz w:val="30"/>
          <w:szCs w:val="30"/>
        </w:rPr>
        <w:t xml:space="preserve"> </w:t>
      </w:r>
      <w:r>
        <w:rPr>
          <w:b/>
          <w:sz w:val="30"/>
          <w:szCs w:val="30"/>
        </w:rPr>
        <w:t>Testing</w:t>
      </w:r>
    </w:p>
    <w:p w14:paraId="564733A2" w14:textId="77777777" w:rsidR="00690A05" w:rsidRDefault="00690A05">
      <w:pPr>
        <w:jc w:val="center"/>
        <w:rPr>
          <w:b/>
          <w:sz w:val="30"/>
          <w:szCs w:val="30"/>
        </w:rPr>
      </w:pPr>
    </w:p>
    <w:p w14:paraId="147C9F4F" w14:textId="77777777" w:rsidR="00344126" w:rsidRDefault="00344126">
      <w:pPr>
        <w:jc w:val="center"/>
        <w:rPr>
          <w:b/>
          <w:sz w:val="30"/>
          <w:szCs w:val="30"/>
        </w:rPr>
      </w:pPr>
    </w:p>
    <w:p w14:paraId="5AB3785D" w14:textId="0494A0CD" w:rsidR="00344126" w:rsidRDefault="00690A05" w:rsidP="00690A05">
      <w:pPr>
        <w:rPr>
          <w:b/>
          <w:sz w:val="30"/>
          <w:szCs w:val="30"/>
        </w:rPr>
      </w:pPr>
      <w:r>
        <w:rPr>
          <w:b/>
          <w:sz w:val="30"/>
          <w:szCs w:val="30"/>
        </w:rPr>
        <w:t>Trader PHP</w:t>
      </w:r>
    </w:p>
    <w:p w14:paraId="321D61B3" w14:textId="77777777" w:rsidR="00344126" w:rsidRDefault="00344126">
      <w:pPr>
        <w:jc w:val="center"/>
        <w:rPr>
          <w:b/>
          <w:sz w:val="30"/>
          <w:szCs w:val="30"/>
        </w:rPr>
      </w:pPr>
    </w:p>
    <w:p w14:paraId="19FBD555" w14:textId="77777777" w:rsidR="00344126" w:rsidRDefault="00344126" w:rsidP="00344126">
      <w:pPr>
        <w:numPr>
          <w:ilvl w:val="0"/>
          <w:numId w:val="1"/>
        </w:numPr>
      </w:pPr>
      <w:r>
        <w:t>SignUp</w:t>
      </w:r>
    </w:p>
    <w:p w14:paraId="6D33E043" w14:textId="77777777" w:rsidR="00344126" w:rsidRDefault="00344126" w:rsidP="00344126">
      <w:r>
        <w:t>Action: Signup with incomplete fields</w:t>
      </w:r>
    </w:p>
    <w:p w14:paraId="7A2F67FE" w14:textId="77777777" w:rsidR="00344126" w:rsidRDefault="00344126" w:rsidP="00344126">
      <w:r>
        <w:t>Steps:Click on navigation bar</w:t>
      </w:r>
    </w:p>
    <w:p w14:paraId="07B56CA5" w14:textId="77777777" w:rsidR="00344126" w:rsidRDefault="00344126" w:rsidP="00344126">
      <w:r>
        <w:t>Expected results: "Please fill out this field" message pops up.</w:t>
      </w:r>
    </w:p>
    <w:p w14:paraId="5615A2AC" w14:textId="77777777" w:rsidR="00344126" w:rsidRDefault="00344126" w:rsidP="00344126">
      <w:r>
        <w:t>Pass/Fail: Pass</w:t>
      </w:r>
    </w:p>
    <w:p w14:paraId="170E8B2F" w14:textId="77777777" w:rsidR="00344126" w:rsidRDefault="00344126" w:rsidP="00344126">
      <w:r>
        <w:rPr>
          <w:noProof/>
          <w:lang w:eastAsia="en-GB" w:bidi="ne-NP"/>
        </w:rPr>
        <w:lastRenderedPageBreak/>
        <w:drawing>
          <wp:inline distT="114300" distB="114300" distL="114300" distR="114300" wp14:anchorId="38D86737" wp14:editId="60FC7B8D">
            <wp:extent cx="5731200" cy="2654300"/>
            <wp:effectExtent l="0" t="0" r="0" b="0"/>
            <wp:docPr id="2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731200" cy="2654300"/>
                    </a:xfrm>
                    <a:prstGeom prst="rect">
                      <a:avLst/>
                    </a:prstGeom>
                    <a:ln/>
                  </pic:spPr>
                </pic:pic>
              </a:graphicData>
            </a:graphic>
          </wp:inline>
        </w:drawing>
      </w:r>
    </w:p>
    <w:p w14:paraId="23FE56BA" w14:textId="77777777" w:rsidR="00344126" w:rsidRDefault="00344126" w:rsidP="00344126"/>
    <w:p w14:paraId="6F51F070" w14:textId="77777777" w:rsidR="00344126" w:rsidRDefault="00344126" w:rsidP="00344126"/>
    <w:p w14:paraId="3581F4D8" w14:textId="77777777" w:rsidR="00344126" w:rsidRDefault="00344126" w:rsidP="00344126"/>
    <w:p w14:paraId="559ADB8F" w14:textId="77777777" w:rsidR="00344126" w:rsidRDefault="00344126" w:rsidP="00344126"/>
    <w:p w14:paraId="30E5D5AA" w14:textId="77777777" w:rsidR="00344126" w:rsidRDefault="00344126" w:rsidP="00344126"/>
    <w:p w14:paraId="7C42B6FE" w14:textId="77777777" w:rsidR="00344126" w:rsidRDefault="00344126" w:rsidP="00344126">
      <w:r>
        <w:t>Action:Signup with email.</w:t>
      </w:r>
    </w:p>
    <w:p w14:paraId="26731F1E" w14:textId="77777777" w:rsidR="00344126" w:rsidRDefault="00344126" w:rsidP="00344126">
      <w:r>
        <w:t>Steps: After signing up, a verification code is sent.</w:t>
      </w:r>
    </w:p>
    <w:p w14:paraId="297D8AA8" w14:textId="77777777" w:rsidR="00344126" w:rsidRDefault="00344126" w:rsidP="00344126">
      <w:r>
        <w:t>Expected results: Verification code is sent to the email.</w:t>
      </w:r>
    </w:p>
    <w:p w14:paraId="503D10D1" w14:textId="77777777" w:rsidR="00344126" w:rsidRDefault="00344126" w:rsidP="00344126">
      <w:r>
        <w:t>Pass/Fail:Pass</w:t>
      </w:r>
    </w:p>
    <w:p w14:paraId="51BB0E32" w14:textId="77777777" w:rsidR="00344126" w:rsidRDefault="00344126" w:rsidP="00344126">
      <w:r>
        <w:rPr>
          <w:noProof/>
          <w:lang w:eastAsia="en-GB" w:bidi="ne-NP"/>
        </w:rPr>
        <w:drawing>
          <wp:inline distT="114300" distB="114300" distL="114300" distR="114300" wp14:anchorId="511CB081" wp14:editId="54AC2E5D">
            <wp:extent cx="5662613" cy="2076450"/>
            <wp:effectExtent l="0" t="0" r="0" b="0"/>
            <wp:docPr id="2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5662613" cy="2076450"/>
                    </a:xfrm>
                    <a:prstGeom prst="rect">
                      <a:avLst/>
                    </a:prstGeom>
                    <a:ln/>
                  </pic:spPr>
                </pic:pic>
              </a:graphicData>
            </a:graphic>
          </wp:inline>
        </w:drawing>
      </w:r>
    </w:p>
    <w:p w14:paraId="101C8010" w14:textId="77777777" w:rsidR="00344126" w:rsidRDefault="00344126" w:rsidP="00344126"/>
    <w:p w14:paraId="3069AEDE" w14:textId="77777777" w:rsidR="00344126" w:rsidRDefault="00344126" w:rsidP="00344126"/>
    <w:p w14:paraId="6166584F" w14:textId="77777777" w:rsidR="00344126" w:rsidRDefault="00344126" w:rsidP="00344126"/>
    <w:p w14:paraId="2E56AA7D" w14:textId="77777777" w:rsidR="00344126" w:rsidRDefault="00344126" w:rsidP="00344126">
      <w:r>
        <w:t>Action:Signup with wrong password or Email.</w:t>
      </w:r>
    </w:p>
    <w:p w14:paraId="4DD74471" w14:textId="77777777" w:rsidR="00344126" w:rsidRDefault="00344126" w:rsidP="00344126">
      <w:r>
        <w:t xml:space="preserve">Steps: If incorrect password or Email is inserted. </w:t>
      </w:r>
    </w:p>
    <w:p w14:paraId="56698462" w14:textId="77777777" w:rsidR="00344126" w:rsidRDefault="00344126" w:rsidP="00344126">
      <w:r>
        <w:t>Expected Results:Error message is displayed.</w:t>
      </w:r>
    </w:p>
    <w:p w14:paraId="29087B92" w14:textId="77777777" w:rsidR="00344126" w:rsidRDefault="00344126" w:rsidP="00344126">
      <w:r>
        <w:t>Pass/Fail: Pass</w:t>
      </w:r>
    </w:p>
    <w:p w14:paraId="45794CF5" w14:textId="77777777" w:rsidR="00344126" w:rsidRDefault="00344126" w:rsidP="00344126">
      <w:r>
        <w:rPr>
          <w:noProof/>
          <w:lang w:eastAsia="en-GB" w:bidi="ne-NP"/>
        </w:rPr>
        <w:lastRenderedPageBreak/>
        <w:drawing>
          <wp:inline distT="114300" distB="114300" distL="114300" distR="114300" wp14:anchorId="6C7B7608" wp14:editId="576BFF59">
            <wp:extent cx="5731200" cy="2768600"/>
            <wp:effectExtent l="0" t="0" r="0" b="0"/>
            <wp:docPr id="2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
                    <a:srcRect/>
                    <a:stretch>
                      <a:fillRect/>
                    </a:stretch>
                  </pic:blipFill>
                  <pic:spPr>
                    <a:xfrm>
                      <a:off x="0" y="0"/>
                      <a:ext cx="5731200" cy="2768600"/>
                    </a:xfrm>
                    <a:prstGeom prst="rect">
                      <a:avLst/>
                    </a:prstGeom>
                    <a:ln/>
                  </pic:spPr>
                </pic:pic>
              </a:graphicData>
            </a:graphic>
          </wp:inline>
        </w:drawing>
      </w:r>
    </w:p>
    <w:p w14:paraId="598A2054" w14:textId="77777777" w:rsidR="00344126" w:rsidRDefault="00344126" w:rsidP="00344126"/>
    <w:p w14:paraId="230721BD" w14:textId="77777777" w:rsidR="00344126" w:rsidRDefault="00344126" w:rsidP="00344126"/>
    <w:p w14:paraId="63A626BA" w14:textId="77777777" w:rsidR="00344126" w:rsidRDefault="00344126" w:rsidP="00344126">
      <w:r>
        <w:t>Action:Signup with wrong password in Re-type password.</w:t>
      </w:r>
    </w:p>
    <w:p w14:paraId="782889F4" w14:textId="77777777" w:rsidR="00344126" w:rsidRDefault="00344126" w:rsidP="00344126">
      <w:r>
        <w:t>Steps:  After inserting password which does not match.</w:t>
      </w:r>
    </w:p>
    <w:p w14:paraId="4641546B" w14:textId="77777777" w:rsidR="00344126" w:rsidRDefault="00344126" w:rsidP="00344126">
      <w:r>
        <w:t>Expected Results:"Password doesn’t match" message is displayed.</w:t>
      </w:r>
    </w:p>
    <w:p w14:paraId="53507399" w14:textId="77777777" w:rsidR="00344126" w:rsidRDefault="00344126" w:rsidP="00344126">
      <w:r>
        <w:t>Pass/Fail: Pass</w:t>
      </w:r>
    </w:p>
    <w:p w14:paraId="506F8F8B" w14:textId="77777777" w:rsidR="00344126" w:rsidRDefault="00344126" w:rsidP="00344126">
      <w:r>
        <w:rPr>
          <w:noProof/>
          <w:lang w:eastAsia="en-GB" w:bidi="ne-NP"/>
        </w:rPr>
        <w:drawing>
          <wp:inline distT="114300" distB="114300" distL="114300" distR="114300" wp14:anchorId="652FEFA4" wp14:editId="7B095F82">
            <wp:extent cx="5731200" cy="2844800"/>
            <wp:effectExtent l="0" t="0" r="0" b="0"/>
            <wp:docPr id="2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1"/>
                    <a:srcRect/>
                    <a:stretch>
                      <a:fillRect/>
                    </a:stretch>
                  </pic:blipFill>
                  <pic:spPr>
                    <a:xfrm>
                      <a:off x="0" y="0"/>
                      <a:ext cx="5731200" cy="2844800"/>
                    </a:xfrm>
                    <a:prstGeom prst="rect">
                      <a:avLst/>
                    </a:prstGeom>
                    <a:ln/>
                  </pic:spPr>
                </pic:pic>
              </a:graphicData>
            </a:graphic>
          </wp:inline>
        </w:drawing>
      </w:r>
    </w:p>
    <w:p w14:paraId="62E2B4F7" w14:textId="77777777" w:rsidR="00344126" w:rsidRDefault="00344126" w:rsidP="00344126"/>
    <w:p w14:paraId="2E455008" w14:textId="77777777" w:rsidR="00344126" w:rsidRDefault="00344126" w:rsidP="00344126"/>
    <w:p w14:paraId="341C16C1" w14:textId="77777777" w:rsidR="00344126" w:rsidRDefault="00344126" w:rsidP="00344126"/>
    <w:p w14:paraId="34A1A768" w14:textId="77777777" w:rsidR="00344126" w:rsidRDefault="00344126" w:rsidP="00344126"/>
    <w:p w14:paraId="38A00A96" w14:textId="77777777" w:rsidR="00344126" w:rsidRDefault="00344126" w:rsidP="00344126">
      <w:r>
        <w:t>Action:Signup with all correct details.</w:t>
      </w:r>
    </w:p>
    <w:p w14:paraId="6EC2F31B" w14:textId="77777777" w:rsidR="00344126" w:rsidRDefault="00344126" w:rsidP="00344126">
      <w:r>
        <w:t>Steps: After inserting all the correct details</w:t>
      </w:r>
    </w:p>
    <w:p w14:paraId="47F5521D" w14:textId="77777777" w:rsidR="00344126" w:rsidRDefault="00344126" w:rsidP="00344126">
      <w:r>
        <w:t>Expected Results:You are signed up.</w:t>
      </w:r>
    </w:p>
    <w:p w14:paraId="295BED64" w14:textId="77777777" w:rsidR="00344126" w:rsidRDefault="00344126" w:rsidP="00344126">
      <w:r>
        <w:lastRenderedPageBreak/>
        <w:t>Pass/Fail: Pass</w:t>
      </w:r>
      <w:r>
        <w:rPr>
          <w:noProof/>
          <w:lang w:eastAsia="en-GB" w:bidi="ne-NP"/>
        </w:rPr>
        <w:drawing>
          <wp:inline distT="114300" distB="114300" distL="114300" distR="114300" wp14:anchorId="31A204E0" wp14:editId="2FA1C896">
            <wp:extent cx="5731200" cy="2590800"/>
            <wp:effectExtent l="0" t="0" r="0" b="0"/>
            <wp:docPr id="2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
                    <a:srcRect/>
                    <a:stretch>
                      <a:fillRect/>
                    </a:stretch>
                  </pic:blipFill>
                  <pic:spPr>
                    <a:xfrm>
                      <a:off x="0" y="0"/>
                      <a:ext cx="5731200" cy="2590800"/>
                    </a:xfrm>
                    <a:prstGeom prst="rect">
                      <a:avLst/>
                    </a:prstGeom>
                    <a:ln/>
                  </pic:spPr>
                </pic:pic>
              </a:graphicData>
            </a:graphic>
          </wp:inline>
        </w:drawing>
      </w:r>
    </w:p>
    <w:p w14:paraId="46AEDA69" w14:textId="77777777" w:rsidR="00344126" w:rsidRDefault="00344126" w:rsidP="00344126"/>
    <w:p w14:paraId="3CFDDA1E" w14:textId="77777777" w:rsidR="00344126" w:rsidRDefault="00344126" w:rsidP="00344126"/>
    <w:p w14:paraId="71A580EB" w14:textId="77777777" w:rsidR="00344126" w:rsidRDefault="00344126" w:rsidP="00344126">
      <w:pPr>
        <w:numPr>
          <w:ilvl w:val="0"/>
          <w:numId w:val="1"/>
        </w:numPr>
      </w:pPr>
      <w:r>
        <w:t>Login</w:t>
      </w:r>
    </w:p>
    <w:p w14:paraId="754FB745" w14:textId="77777777" w:rsidR="00344126" w:rsidRDefault="00344126" w:rsidP="00344126"/>
    <w:p w14:paraId="0E36D4AB" w14:textId="77777777" w:rsidR="00344126" w:rsidRDefault="00344126" w:rsidP="00344126">
      <w:r>
        <w:t>Action:Login with correct username and password.</w:t>
      </w:r>
    </w:p>
    <w:p w14:paraId="68896EAC" w14:textId="77777777" w:rsidR="00344126" w:rsidRDefault="00344126" w:rsidP="00344126">
      <w:r>
        <w:t>Steps:  Click on login button.</w:t>
      </w:r>
    </w:p>
    <w:p w14:paraId="7B67B26B" w14:textId="77777777" w:rsidR="00344126" w:rsidRDefault="00344126" w:rsidP="00344126">
      <w:r>
        <w:t>Expected Results:You are logged in as a trader.</w:t>
      </w:r>
    </w:p>
    <w:p w14:paraId="5434AF53" w14:textId="77777777" w:rsidR="00344126" w:rsidRDefault="00344126" w:rsidP="00344126">
      <w:r>
        <w:t>Pass/Fail:Pass</w:t>
      </w:r>
      <w:r>
        <w:rPr>
          <w:noProof/>
          <w:lang w:eastAsia="en-GB" w:bidi="ne-NP"/>
        </w:rPr>
        <w:drawing>
          <wp:inline distT="114300" distB="114300" distL="114300" distR="114300" wp14:anchorId="6C98F9B5" wp14:editId="43B07F14">
            <wp:extent cx="5731200" cy="2082800"/>
            <wp:effectExtent l="0" t="0" r="0" b="0"/>
            <wp:docPr id="2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5731200" cy="2082800"/>
                    </a:xfrm>
                    <a:prstGeom prst="rect">
                      <a:avLst/>
                    </a:prstGeom>
                    <a:ln/>
                  </pic:spPr>
                </pic:pic>
              </a:graphicData>
            </a:graphic>
          </wp:inline>
        </w:drawing>
      </w:r>
    </w:p>
    <w:p w14:paraId="0436F81F" w14:textId="77777777" w:rsidR="00344126" w:rsidRDefault="00344126" w:rsidP="00344126"/>
    <w:p w14:paraId="4BD95F21" w14:textId="77777777" w:rsidR="00344126" w:rsidRDefault="00344126" w:rsidP="00344126">
      <w:r>
        <w:t>Action:Click in forgot password action.</w:t>
      </w:r>
    </w:p>
    <w:p w14:paraId="6D2352B9" w14:textId="77777777" w:rsidR="00344126" w:rsidRDefault="00344126" w:rsidP="00344126">
      <w:r>
        <w:t>Steps:Click on the forgot password button.</w:t>
      </w:r>
    </w:p>
    <w:p w14:paraId="7F2965F6" w14:textId="77777777" w:rsidR="00344126" w:rsidRDefault="00344126" w:rsidP="00344126">
      <w:r>
        <w:t>Expected Results:You are required to type your email and a verification code will be sent to that mail.</w:t>
      </w:r>
    </w:p>
    <w:p w14:paraId="723977CA" w14:textId="77777777" w:rsidR="00344126" w:rsidRDefault="00344126" w:rsidP="00344126">
      <w:r>
        <w:lastRenderedPageBreak/>
        <w:t>Pass/Fail:Pass</w:t>
      </w:r>
      <w:r>
        <w:rPr>
          <w:noProof/>
          <w:lang w:eastAsia="en-GB" w:bidi="ne-NP"/>
        </w:rPr>
        <w:drawing>
          <wp:inline distT="114300" distB="114300" distL="114300" distR="114300" wp14:anchorId="6507F283" wp14:editId="7CEF7A08">
            <wp:extent cx="5731200" cy="2908300"/>
            <wp:effectExtent l="0" t="0" r="0" b="0"/>
            <wp:docPr id="2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a:stretch>
                      <a:fillRect/>
                    </a:stretch>
                  </pic:blipFill>
                  <pic:spPr>
                    <a:xfrm>
                      <a:off x="0" y="0"/>
                      <a:ext cx="5731200" cy="2908300"/>
                    </a:xfrm>
                    <a:prstGeom prst="rect">
                      <a:avLst/>
                    </a:prstGeom>
                    <a:ln/>
                  </pic:spPr>
                </pic:pic>
              </a:graphicData>
            </a:graphic>
          </wp:inline>
        </w:drawing>
      </w:r>
    </w:p>
    <w:p w14:paraId="21B5701A" w14:textId="77777777" w:rsidR="00344126" w:rsidRDefault="00344126" w:rsidP="00344126">
      <w:pPr>
        <w:numPr>
          <w:ilvl w:val="0"/>
          <w:numId w:val="1"/>
        </w:numPr>
      </w:pPr>
      <w:r>
        <w:t xml:space="preserve"> Personal details</w:t>
      </w:r>
    </w:p>
    <w:p w14:paraId="489A68B1" w14:textId="77777777" w:rsidR="00344126" w:rsidRDefault="00344126" w:rsidP="00344126">
      <w:r>
        <w:t>Action:Personal details page.</w:t>
      </w:r>
    </w:p>
    <w:p w14:paraId="66AF2092" w14:textId="77777777" w:rsidR="00344126" w:rsidRDefault="00344126" w:rsidP="00344126">
      <w:r>
        <w:t>Steps: Click on the “Account settings” icon.</w:t>
      </w:r>
    </w:p>
    <w:p w14:paraId="67816BCF" w14:textId="77777777" w:rsidR="00344126" w:rsidRDefault="00344126" w:rsidP="00344126">
      <w:r>
        <w:t>Expected Results:You will be taken to the profile section.</w:t>
      </w:r>
    </w:p>
    <w:p w14:paraId="6B11DE2E" w14:textId="77777777" w:rsidR="00344126" w:rsidRDefault="00344126" w:rsidP="00344126">
      <w:r>
        <w:t>Pass/Fail:Pass</w:t>
      </w:r>
    </w:p>
    <w:p w14:paraId="27857FD3" w14:textId="77777777" w:rsidR="00344126" w:rsidRDefault="00344126" w:rsidP="00344126">
      <w:r>
        <w:rPr>
          <w:noProof/>
          <w:lang w:eastAsia="en-GB" w:bidi="ne-NP"/>
        </w:rPr>
        <w:drawing>
          <wp:inline distT="114300" distB="114300" distL="114300" distR="114300" wp14:anchorId="0A297B12" wp14:editId="7463263F">
            <wp:extent cx="5731200" cy="2844800"/>
            <wp:effectExtent l="0" t="0" r="0" b="0"/>
            <wp:docPr id="2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5"/>
                    <a:srcRect/>
                    <a:stretch>
                      <a:fillRect/>
                    </a:stretch>
                  </pic:blipFill>
                  <pic:spPr>
                    <a:xfrm>
                      <a:off x="0" y="0"/>
                      <a:ext cx="5731200" cy="2844800"/>
                    </a:xfrm>
                    <a:prstGeom prst="rect">
                      <a:avLst/>
                    </a:prstGeom>
                    <a:ln/>
                  </pic:spPr>
                </pic:pic>
              </a:graphicData>
            </a:graphic>
          </wp:inline>
        </w:drawing>
      </w:r>
    </w:p>
    <w:p w14:paraId="478597E5" w14:textId="77777777" w:rsidR="00344126" w:rsidRDefault="00344126" w:rsidP="00344126"/>
    <w:p w14:paraId="6B2108A7" w14:textId="77777777" w:rsidR="00344126" w:rsidRDefault="00344126" w:rsidP="00344126"/>
    <w:p w14:paraId="6D55CE0D" w14:textId="77777777" w:rsidR="00344126" w:rsidRDefault="00344126" w:rsidP="00344126">
      <w:r>
        <w:t>Action:Edit the personal information.</w:t>
      </w:r>
    </w:p>
    <w:p w14:paraId="0FCEAB68" w14:textId="77777777" w:rsidR="00344126" w:rsidRDefault="00344126" w:rsidP="00344126">
      <w:r>
        <w:t>Steps: Once the correct trader login credentials are filled, you will see a page with a dashboard . You can also update your Shop Details, Personal Details as well as Contact Details.</w:t>
      </w:r>
    </w:p>
    <w:p w14:paraId="069270CD" w14:textId="77777777" w:rsidR="00344126" w:rsidRDefault="00344126" w:rsidP="00344126">
      <w:r>
        <w:t>Expected Results:You can change your personal information</w:t>
      </w:r>
    </w:p>
    <w:p w14:paraId="3AFE2EE8" w14:textId="77777777" w:rsidR="00344126" w:rsidRDefault="00344126" w:rsidP="00344126">
      <w:r>
        <w:t>Pass/Fail:Pass</w:t>
      </w:r>
    </w:p>
    <w:p w14:paraId="445A4A3B" w14:textId="77777777" w:rsidR="00344126" w:rsidRDefault="00344126" w:rsidP="00344126">
      <w:r>
        <w:rPr>
          <w:noProof/>
          <w:lang w:eastAsia="en-GB" w:bidi="ne-NP"/>
        </w:rPr>
        <w:lastRenderedPageBreak/>
        <w:drawing>
          <wp:inline distT="114300" distB="114300" distL="114300" distR="114300" wp14:anchorId="1ABF2E62" wp14:editId="336323DE">
            <wp:extent cx="5731200" cy="2806700"/>
            <wp:effectExtent l="0" t="0" r="0" b="0"/>
            <wp:docPr id="2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5731200" cy="2806700"/>
                    </a:xfrm>
                    <a:prstGeom prst="rect">
                      <a:avLst/>
                    </a:prstGeom>
                    <a:ln/>
                  </pic:spPr>
                </pic:pic>
              </a:graphicData>
            </a:graphic>
          </wp:inline>
        </w:drawing>
      </w:r>
    </w:p>
    <w:p w14:paraId="56DE8C01" w14:textId="77777777" w:rsidR="00344126" w:rsidRDefault="00344126" w:rsidP="00344126"/>
    <w:p w14:paraId="32ADE2A6" w14:textId="77777777" w:rsidR="00344126" w:rsidRDefault="00344126" w:rsidP="00344126">
      <w:r>
        <w:rPr>
          <w:noProof/>
          <w:lang w:eastAsia="en-GB" w:bidi="ne-NP"/>
        </w:rPr>
        <w:drawing>
          <wp:inline distT="114300" distB="114300" distL="114300" distR="114300" wp14:anchorId="7D63D350" wp14:editId="79AE91D4">
            <wp:extent cx="5731200" cy="2806700"/>
            <wp:effectExtent l="0" t="0" r="0" b="0"/>
            <wp:docPr id="2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7"/>
                    <a:srcRect/>
                    <a:stretch>
                      <a:fillRect/>
                    </a:stretch>
                  </pic:blipFill>
                  <pic:spPr>
                    <a:xfrm>
                      <a:off x="0" y="0"/>
                      <a:ext cx="5731200" cy="2806700"/>
                    </a:xfrm>
                    <a:prstGeom prst="rect">
                      <a:avLst/>
                    </a:prstGeom>
                    <a:ln/>
                  </pic:spPr>
                </pic:pic>
              </a:graphicData>
            </a:graphic>
          </wp:inline>
        </w:drawing>
      </w:r>
    </w:p>
    <w:p w14:paraId="53DCBD71" w14:textId="77777777" w:rsidR="00344126" w:rsidRDefault="00344126" w:rsidP="00344126"/>
    <w:p w14:paraId="565C684C" w14:textId="77777777" w:rsidR="00344126" w:rsidRDefault="00344126" w:rsidP="00344126">
      <w:r>
        <w:t>3. Shop</w:t>
      </w:r>
    </w:p>
    <w:p w14:paraId="321A1A0E" w14:textId="262D0DAA" w:rsidR="00344126" w:rsidRDefault="00344126" w:rsidP="00344126">
      <w:r>
        <w:t>Action:</w:t>
      </w:r>
      <w:r w:rsidR="00D86068">
        <w:t xml:space="preserve"> </w:t>
      </w:r>
      <w:r>
        <w:t xml:space="preserve">Add shop.                                                                        </w:t>
      </w:r>
    </w:p>
    <w:p w14:paraId="2E665AE3" w14:textId="77777777" w:rsidR="00344126" w:rsidRDefault="00344126" w:rsidP="00344126">
      <w:r>
        <w:t>Steps: Click on Shop button.</w:t>
      </w:r>
    </w:p>
    <w:p w14:paraId="27B97B1A" w14:textId="3703C1C2" w:rsidR="00344126" w:rsidRDefault="00344126" w:rsidP="00344126">
      <w:r>
        <w:t>Expected Results:</w:t>
      </w:r>
      <w:r w:rsidR="00D86068">
        <w:t xml:space="preserve"> </w:t>
      </w:r>
      <w:r>
        <w:t>Traders can add a shop.</w:t>
      </w:r>
    </w:p>
    <w:p w14:paraId="11B4569C" w14:textId="2971F299" w:rsidR="00344126" w:rsidRDefault="00344126" w:rsidP="00344126">
      <w:r>
        <w:t>Pass/Fail:</w:t>
      </w:r>
      <w:r w:rsidR="00D86068">
        <w:t xml:space="preserve"> </w:t>
      </w:r>
      <w:r>
        <w:t>Pass</w:t>
      </w:r>
    </w:p>
    <w:p w14:paraId="4E6B610F" w14:textId="77777777" w:rsidR="00344126" w:rsidRDefault="00344126" w:rsidP="00344126"/>
    <w:p w14:paraId="087753BF" w14:textId="77777777" w:rsidR="00344126" w:rsidRDefault="00344126" w:rsidP="00344126"/>
    <w:p w14:paraId="64D46AF3" w14:textId="77777777" w:rsidR="00344126" w:rsidRDefault="00344126" w:rsidP="00344126">
      <w:r>
        <w:rPr>
          <w:noProof/>
          <w:lang w:eastAsia="en-GB" w:bidi="ne-NP"/>
        </w:rPr>
        <w:drawing>
          <wp:inline distT="114300" distB="114300" distL="114300" distR="114300" wp14:anchorId="391D7644" wp14:editId="3A4ED91C">
            <wp:extent cx="5731200" cy="1155700"/>
            <wp:effectExtent l="0" t="0" r="0" b="0"/>
            <wp:docPr id="2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8"/>
                    <a:srcRect/>
                    <a:stretch>
                      <a:fillRect/>
                    </a:stretch>
                  </pic:blipFill>
                  <pic:spPr>
                    <a:xfrm>
                      <a:off x="0" y="0"/>
                      <a:ext cx="5731200" cy="1155700"/>
                    </a:xfrm>
                    <a:prstGeom prst="rect">
                      <a:avLst/>
                    </a:prstGeom>
                    <a:ln/>
                  </pic:spPr>
                </pic:pic>
              </a:graphicData>
            </a:graphic>
          </wp:inline>
        </w:drawing>
      </w:r>
    </w:p>
    <w:p w14:paraId="4417DEB1" w14:textId="77777777" w:rsidR="00344126" w:rsidRDefault="00344126" w:rsidP="00344126"/>
    <w:p w14:paraId="62C71426" w14:textId="77777777" w:rsidR="00344126" w:rsidRDefault="00344126" w:rsidP="00344126"/>
    <w:p w14:paraId="0A5CEC92" w14:textId="77777777" w:rsidR="00344126" w:rsidRDefault="00344126" w:rsidP="00344126">
      <w:r>
        <w:lastRenderedPageBreak/>
        <w:t>Action: Edit shop.</w:t>
      </w:r>
    </w:p>
    <w:p w14:paraId="29EC4CB2" w14:textId="5CA4B17E" w:rsidR="00344126" w:rsidRDefault="00126E6A" w:rsidP="00344126">
      <w:r>
        <w:t>Steps:</w:t>
      </w:r>
      <w:r w:rsidR="00344126">
        <w:t xml:space="preserve"> Enter the shop name and image link of the shop. Traders are only allowed to add two shops.</w:t>
      </w:r>
    </w:p>
    <w:p w14:paraId="69471038" w14:textId="2CE6DE8E" w:rsidR="00344126" w:rsidRDefault="00344126" w:rsidP="00344126">
      <w:r>
        <w:t>Expected Results:</w:t>
      </w:r>
      <w:r w:rsidR="00126E6A">
        <w:t xml:space="preserve"> </w:t>
      </w:r>
      <w:r>
        <w:t>Redirect to edit shop page.</w:t>
      </w:r>
    </w:p>
    <w:p w14:paraId="66462017" w14:textId="77777777" w:rsidR="00344126" w:rsidRDefault="00344126" w:rsidP="00344126">
      <w:r>
        <w:t>Pass/Fail: Pass</w:t>
      </w:r>
    </w:p>
    <w:p w14:paraId="2B49F3D7" w14:textId="77777777" w:rsidR="00344126" w:rsidRDefault="00344126" w:rsidP="00344126"/>
    <w:p w14:paraId="4F1C3EA5" w14:textId="77777777" w:rsidR="00344126" w:rsidRDefault="00344126" w:rsidP="00344126">
      <w:r>
        <w:rPr>
          <w:noProof/>
          <w:lang w:eastAsia="en-GB" w:bidi="ne-NP"/>
        </w:rPr>
        <w:drawing>
          <wp:inline distT="114300" distB="114300" distL="114300" distR="114300" wp14:anchorId="7DEBC8CE" wp14:editId="59838B88">
            <wp:extent cx="5731200" cy="2222500"/>
            <wp:effectExtent l="0" t="0" r="0" b="0"/>
            <wp:docPr id="2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9"/>
                    <a:srcRect/>
                    <a:stretch>
                      <a:fillRect/>
                    </a:stretch>
                  </pic:blipFill>
                  <pic:spPr>
                    <a:xfrm>
                      <a:off x="0" y="0"/>
                      <a:ext cx="5731200" cy="2222500"/>
                    </a:xfrm>
                    <a:prstGeom prst="rect">
                      <a:avLst/>
                    </a:prstGeom>
                    <a:ln/>
                  </pic:spPr>
                </pic:pic>
              </a:graphicData>
            </a:graphic>
          </wp:inline>
        </w:drawing>
      </w:r>
    </w:p>
    <w:p w14:paraId="099C1AFC" w14:textId="77777777" w:rsidR="00344126" w:rsidRDefault="00344126" w:rsidP="00344126"/>
    <w:p w14:paraId="44C3DD42" w14:textId="77777777" w:rsidR="00344126" w:rsidRDefault="00344126" w:rsidP="00344126">
      <w:r>
        <w:t>Action: Delete shop.</w:t>
      </w:r>
    </w:p>
    <w:p w14:paraId="290C1128" w14:textId="77777777" w:rsidR="00344126" w:rsidRDefault="00344126" w:rsidP="00344126">
      <w:r>
        <w:t>Steps: Click on Delete shop button</w:t>
      </w:r>
    </w:p>
    <w:p w14:paraId="4EFAFFC0" w14:textId="5F4AF0B9" w:rsidR="00344126" w:rsidRDefault="00344126" w:rsidP="00344126">
      <w:r>
        <w:t>Expected Results:</w:t>
      </w:r>
      <w:r w:rsidR="00510AE7">
        <w:t xml:space="preserve"> </w:t>
      </w:r>
      <w:r>
        <w:t>Delete the shop</w:t>
      </w:r>
    </w:p>
    <w:p w14:paraId="0E3248E3" w14:textId="77777777" w:rsidR="00344126" w:rsidRDefault="00344126" w:rsidP="00344126">
      <w:r>
        <w:t>Pass/Fail: Pass</w:t>
      </w:r>
    </w:p>
    <w:p w14:paraId="3A22E1AA" w14:textId="77777777" w:rsidR="00344126" w:rsidRDefault="00344126" w:rsidP="00344126"/>
    <w:p w14:paraId="67380F3F" w14:textId="77777777" w:rsidR="00344126" w:rsidRDefault="00344126" w:rsidP="00344126">
      <w:r>
        <w:rPr>
          <w:noProof/>
          <w:lang w:eastAsia="en-GB" w:bidi="ne-NP"/>
        </w:rPr>
        <w:drawing>
          <wp:inline distT="114300" distB="114300" distL="114300" distR="114300" wp14:anchorId="268CD49F" wp14:editId="03C5A70A">
            <wp:extent cx="5731200" cy="1371600"/>
            <wp:effectExtent l="0" t="0" r="0" b="0"/>
            <wp:docPr id="2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5731200" cy="1371600"/>
                    </a:xfrm>
                    <a:prstGeom prst="rect">
                      <a:avLst/>
                    </a:prstGeom>
                    <a:ln/>
                  </pic:spPr>
                </pic:pic>
              </a:graphicData>
            </a:graphic>
          </wp:inline>
        </w:drawing>
      </w:r>
    </w:p>
    <w:p w14:paraId="6CADD194" w14:textId="77777777" w:rsidR="00344126" w:rsidRDefault="00344126" w:rsidP="00344126"/>
    <w:p w14:paraId="634E17F8" w14:textId="77777777" w:rsidR="00344126" w:rsidRDefault="00344126" w:rsidP="00344126"/>
    <w:p w14:paraId="45FA7303" w14:textId="77777777" w:rsidR="00344126" w:rsidRDefault="00344126" w:rsidP="00344126"/>
    <w:p w14:paraId="341B25D6" w14:textId="77777777" w:rsidR="00344126" w:rsidRDefault="00344126" w:rsidP="00344126"/>
    <w:p w14:paraId="1087643A" w14:textId="77777777" w:rsidR="00344126" w:rsidRDefault="00344126" w:rsidP="00344126">
      <w:pPr>
        <w:numPr>
          <w:ilvl w:val="0"/>
          <w:numId w:val="1"/>
        </w:numPr>
      </w:pPr>
      <w:r>
        <w:t>Products</w:t>
      </w:r>
    </w:p>
    <w:p w14:paraId="351CC49C" w14:textId="77777777" w:rsidR="00344126" w:rsidRDefault="00344126" w:rsidP="00344126">
      <w:r>
        <w:t xml:space="preserve">Action: Add products page                                                                          </w:t>
      </w:r>
    </w:p>
    <w:p w14:paraId="2BAF6FB6" w14:textId="77777777" w:rsidR="00344126" w:rsidRDefault="00344126" w:rsidP="00344126">
      <w:r>
        <w:t>Steps: Click on Products</w:t>
      </w:r>
    </w:p>
    <w:p w14:paraId="045D6732" w14:textId="42797E9C" w:rsidR="00344126" w:rsidRDefault="00344126" w:rsidP="00344126">
      <w:r>
        <w:t>Expected Results:</w:t>
      </w:r>
      <w:r w:rsidR="00C03E3A">
        <w:t xml:space="preserve"> </w:t>
      </w:r>
      <w:r>
        <w:t>added product page is displayed</w:t>
      </w:r>
      <w:r w:rsidR="00C03E3A">
        <w:t>.</w:t>
      </w:r>
    </w:p>
    <w:p w14:paraId="0E4CA6FC" w14:textId="77777777" w:rsidR="00344126" w:rsidRDefault="00344126" w:rsidP="00344126">
      <w:r>
        <w:t>Pass/Fail: Pass</w:t>
      </w:r>
    </w:p>
    <w:p w14:paraId="2DAEBF68" w14:textId="77777777" w:rsidR="00344126" w:rsidRDefault="00344126" w:rsidP="00344126">
      <w:r>
        <w:rPr>
          <w:noProof/>
          <w:lang w:eastAsia="en-GB" w:bidi="ne-NP"/>
        </w:rPr>
        <w:lastRenderedPageBreak/>
        <w:drawing>
          <wp:inline distT="114300" distB="114300" distL="114300" distR="114300" wp14:anchorId="50A5E4DA" wp14:editId="07495E35">
            <wp:extent cx="5731200" cy="2374900"/>
            <wp:effectExtent l="0" t="0" r="0" b="0"/>
            <wp:docPr id="2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5731200" cy="2374900"/>
                    </a:xfrm>
                    <a:prstGeom prst="rect">
                      <a:avLst/>
                    </a:prstGeom>
                    <a:ln/>
                  </pic:spPr>
                </pic:pic>
              </a:graphicData>
            </a:graphic>
          </wp:inline>
        </w:drawing>
      </w:r>
    </w:p>
    <w:p w14:paraId="23F1B28E" w14:textId="77777777" w:rsidR="00344126" w:rsidRDefault="00344126" w:rsidP="00344126"/>
    <w:p w14:paraId="0A5BA6CA" w14:textId="77777777" w:rsidR="00344126" w:rsidRDefault="00344126" w:rsidP="00344126"/>
    <w:p w14:paraId="791A4582" w14:textId="77777777" w:rsidR="00344126" w:rsidRDefault="00344126" w:rsidP="00344126">
      <w:r>
        <w:t xml:space="preserve">Action:Edit products details                                                                 </w:t>
      </w:r>
    </w:p>
    <w:p w14:paraId="7FE979EB" w14:textId="77777777" w:rsidR="00344126" w:rsidRDefault="00344126" w:rsidP="00344126">
      <w:r>
        <w:t>Steps: Enter the product details.</w:t>
      </w:r>
    </w:p>
    <w:p w14:paraId="3AF72994" w14:textId="77777777" w:rsidR="00344126" w:rsidRDefault="00344126" w:rsidP="00344126">
      <w:r>
        <w:t>Expected Results:Redirect to product page</w:t>
      </w:r>
    </w:p>
    <w:p w14:paraId="3702DA53" w14:textId="77777777" w:rsidR="00344126" w:rsidRDefault="00344126" w:rsidP="00344126">
      <w:r>
        <w:t>Pass/Fail:Pass</w:t>
      </w:r>
    </w:p>
    <w:p w14:paraId="037E678A" w14:textId="77777777" w:rsidR="00344126" w:rsidRDefault="00344126" w:rsidP="00344126">
      <w:r>
        <w:rPr>
          <w:noProof/>
          <w:lang w:eastAsia="en-GB" w:bidi="ne-NP"/>
        </w:rPr>
        <w:drawing>
          <wp:inline distT="114300" distB="114300" distL="114300" distR="114300" wp14:anchorId="24AFD705" wp14:editId="08D8A466">
            <wp:extent cx="5734050" cy="4262362"/>
            <wp:effectExtent l="0" t="0" r="0" b="0"/>
            <wp:docPr id="2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a:stretch>
                      <a:fillRect/>
                    </a:stretch>
                  </pic:blipFill>
                  <pic:spPr>
                    <a:xfrm>
                      <a:off x="0" y="0"/>
                      <a:ext cx="5734050" cy="4262362"/>
                    </a:xfrm>
                    <a:prstGeom prst="rect">
                      <a:avLst/>
                    </a:prstGeom>
                    <a:ln/>
                  </pic:spPr>
                </pic:pic>
              </a:graphicData>
            </a:graphic>
          </wp:inline>
        </w:drawing>
      </w:r>
    </w:p>
    <w:p w14:paraId="2356D441" w14:textId="77777777" w:rsidR="00344126" w:rsidRDefault="00344126" w:rsidP="00344126"/>
    <w:p w14:paraId="55198127" w14:textId="77777777" w:rsidR="00344126" w:rsidRDefault="00344126" w:rsidP="00344126"/>
    <w:p w14:paraId="4E7C9035" w14:textId="77777777" w:rsidR="00344126" w:rsidRDefault="00344126" w:rsidP="00344126">
      <w:r>
        <w:t>Action:Delete products details</w:t>
      </w:r>
    </w:p>
    <w:p w14:paraId="1BB50F55" w14:textId="77777777" w:rsidR="00344126" w:rsidRDefault="00344126" w:rsidP="00344126">
      <w:r>
        <w:t>Steps: Click on delete product details button.</w:t>
      </w:r>
    </w:p>
    <w:p w14:paraId="0C19EDB3" w14:textId="77777777" w:rsidR="00344126" w:rsidRDefault="00344126" w:rsidP="00344126">
      <w:r>
        <w:t>Expected Results:Delete the shop</w:t>
      </w:r>
    </w:p>
    <w:p w14:paraId="59C099E2" w14:textId="77777777" w:rsidR="00344126" w:rsidRDefault="00344126" w:rsidP="00344126">
      <w:r>
        <w:lastRenderedPageBreak/>
        <w:t>Pass/Fail: Pass</w:t>
      </w:r>
    </w:p>
    <w:p w14:paraId="4CDC533C" w14:textId="77777777" w:rsidR="00344126" w:rsidRDefault="00344126" w:rsidP="00344126">
      <w:r>
        <w:rPr>
          <w:noProof/>
          <w:lang w:eastAsia="en-GB" w:bidi="ne-NP"/>
        </w:rPr>
        <w:drawing>
          <wp:inline distT="114300" distB="114300" distL="114300" distR="114300" wp14:anchorId="7A279EC3" wp14:editId="5D02AA81">
            <wp:extent cx="5731200" cy="2374900"/>
            <wp:effectExtent l="0" t="0" r="0" b="0"/>
            <wp:docPr id="2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1"/>
                    <a:srcRect/>
                    <a:stretch>
                      <a:fillRect/>
                    </a:stretch>
                  </pic:blipFill>
                  <pic:spPr>
                    <a:xfrm>
                      <a:off x="0" y="0"/>
                      <a:ext cx="5731200" cy="2374900"/>
                    </a:xfrm>
                    <a:prstGeom prst="rect">
                      <a:avLst/>
                    </a:prstGeom>
                    <a:ln/>
                  </pic:spPr>
                </pic:pic>
              </a:graphicData>
            </a:graphic>
          </wp:inline>
        </w:drawing>
      </w:r>
    </w:p>
    <w:p w14:paraId="3B72005C" w14:textId="77777777" w:rsidR="00344126" w:rsidRDefault="00344126" w:rsidP="00344126"/>
    <w:p w14:paraId="1F84A1EA" w14:textId="77777777" w:rsidR="00344126" w:rsidRDefault="00344126" w:rsidP="00344126"/>
    <w:p w14:paraId="3E445557" w14:textId="77777777" w:rsidR="00344126" w:rsidRDefault="00344126" w:rsidP="00344126">
      <w:pPr>
        <w:numPr>
          <w:ilvl w:val="0"/>
          <w:numId w:val="1"/>
        </w:numPr>
      </w:pPr>
      <w:r>
        <w:t>Logout</w:t>
      </w:r>
    </w:p>
    <w:p w14:paraId="5E8AC172" w14:textId="77777777" w:rsidR="00344126" w:rsidRDefault="00344126" w:rsidP="00344126"/>
    <w:p w14:paraId="0C2C2043" w14:textId="69D9F64D" w:rsidR="00344126" w:rsidRDefault="00344126" w:rsidP="00344126">
      <w:r>
        <w:t>Action</w:t>
      </w:r>
      <w:r w:rsidR="00C03E3A">
        <w:t xml:space="preserve"> </w:t>
      </w:r>
      <w:r>
        <w:t>:Logout page..</w:t>
      </w:r>
    </w:p>
    <w:p w14:paraId="13DE68C2" w14:textId="77777777" w:rsidR="00344126" w:rsidRDefault="00344126" w:rsidP="00344126">
      <w:r>
        <w:t>Steps:</w:t>
      </w:r>
    </w:p>
    <w:p w14:paraId="566599B7" w14:textId="77777777" w:rsidR="00344126" w:rsidRDefault="00344126" w:rsidP="00344126">
      <w:r>
        <w:t>Expected Results: Traders can logout of the site.</w:t>
      </w:r>
    </w:p>
    <w:p w14:paraId="12C6E703" w14:textId="69CAE1BB" w:rsidR="00344126" w:rsidRDefault="00344126" w:rsidP="00344126">
      <w:r>
        <w:t>Pass/Fail:</w:t>
      </w:r>
      <w:r w:rsidR="00C03E3A">
        <w:t xml:space="preserve"> </w:t>
      </w:r>
      <w:r>
        <w:t>Pass</w:t>
      </w:r>
    </w:p>
    <w:p w14:paraId="73991649" w14:textId="77777777" w:rsidR="00344126" w:rsidRDefault="00344126" w:rsidP="00344126">
      <w:r>
        <w:rPr>
          <w:noProof/>
          <w:lang w:eastAsia="en-GB" w:bidi="ne-NP"/>
        </w:rPr>
        <w:drawing>
          <wp:inline distT="114300" distB="114300" distL="114300" distR="114300" wp14:anchorId="4A5406E1" wp14:editId="1498D4C9">
            <wp:extent cx="5731200" cy="2082800"/>
            <wp:effectExtent l="0" t="0" r="0" b="0"/>
            <wp:docPr id="25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3"/>
                    <a:srcRect/>
                    <a:stretch>
                      <a:fillRect/>
                    </a:stretch>
                  </pic:blipFill>
                  <pic:spPr>
                    <a:xfrm>
                      <a:off x="0" y="0"/>
                      <a:ext cx="5731200" cy="2082800"/>
                    </a:xfrm>
                    <a:prstGeom prst="rect">
                      <a:avLst/>
                    </a:prstGeom>
                    <a:ln/>
                  </pic:spPr>
                </pic:pic>
              </a:graphicData>
            </a:graphic>
          </wp:inline>
        </w:drawing>
      </w:r>
    </w:p>
    <w:p w14:paraId="7B2151FE" w14:textId="77777777" w:rsidR="005359D7" w:rsidRDefault="005359D7" w:rsidP="00344126"/>
    <w:p w14:paraId="48536C04" w14:textId="77777777" w:rsidR="005359D7" w:rsidRDefault="005359D7" w:rsidP="00344126"/>
    <w:p w14:paraId="4363C146" w14:textId="77777777" w:rsidR="005359D7" w:rsidRDefault="005359D7" w:rsidP="00344126"/>
    <w:p w14:paraId="64FA82E1" w14:textId="77777777" w:rsidR="005359D7" w:rsidRDefault="005359D7" w:rsidP="00344126"/>
    <w:p w14:paraId="797BD384" w14:textId="77777777" w:rsidR="005359D7" w:rsidRDefault="005359D7" w:rsidP="00344126"/>
    <w:p w14:paraId="1E6E70BB" w14:textId="77777777" w:rsidR="005359D7" w:rsidRDefault="005359D7" w:rsidP="00344126"/>
    <w:p w14:paraId="0DE7807E" w14:textId="77777777" w:rsidR="005359D7" w:rsidRDefault="005359D7" w:rsidP="00344126"/>
    <w:p w14:paraId="05390AFD" w14:textId="77777777" w:rsidR="005359D7" w:rsidRDefault="005359D7" w:rsidP="00344126"/>
    <w:p w14:paraId="78673BA3" w14:textId="77777777" w:rsidR="005359D7" w:rsidRDefault="005359D7" w:rsidP="00344126"/>
    <w:p w14:paraId="2B67D11B" w14:textId="77777777" w:rsidR="005359D7" w:rsidRDefault="005359D7" w:rsidP="00344126"/>
    <w:p w14:paraId="17682666" w14:textId="7546C352" w:rsidR="005359D7" w:rsidRDefault="005359D7" w:rsidP="005359D7">
      <w:pPr>
        <w:rPr>
          <w:b/>
        </w:rPr>
      </w:pPr>
      <w:r>
        <w:rPr>
          <w:b/>
        </w:rPr>
        <w:t>Trader</w:t>
      </w:r>
      <w:r>
        <w:rPr>
          <w:b/>
        </w:rPr>
        <w:t xml:space="preserve"> Interface</w:t>
      </w:r>
      <w:r>
        <w:rPr>
          <w:b/>
        </w:rPr>
        <w:t xml:space="preserve"> Oracle Testing</w:t>
      </w:r>
    </w:p>
    <w:p w14:paraId="1195D313" w14:textId="77777777" w:rsidR="005359D7" w:rsidRDefault="005359D7" w:rsidP="005359D7">
      <w:pPr>
        <w:ind w:left="720"/>
      </w:pPr>
    </w:p>
    <w:p w14:paraId="3BCF4656" w14:textId="77777777" w:rsidR="005359D7" w:rsidRDefault="005359D7" w:rsidP="005359D7">
      <w:pPr>
        <w:numPr>
          <w:ilvl w:val="0"/>
          <w:numId w:val="3"/>
        </w:numPr>
      </w:pPr>
      <w:r>
        <w:t>Sign In</w:t>
      </w:r>
    </w:p>
    <w:p w14:paraId="19CA2131" w14:textId="77777777" w:rsidR="005359D7" w:rsidRDefault="005359D7" w:rsidP="005359D7">
      <w:r>
        <w:t>Action: Sign in Page</w:t>
      </w:r>
    </w:p>
    <w:p w14:paraId="7A68275E" w14:textId="77777777" w:rsidR="005359D7" w:rsidRDefault="005359D7" w:rsidP="005359D7">
      <w:r>
        <w:lastRenderedPageBreak/>
        <w:t>Steps: Go to apex oracle.</w:t>
      </w:r>
    </w:p>
    <w:p w14:paraId="08BB47CC" w14:textId="77777777" w:rsidR="005359D7" w:rsidRDefault="005359D7" w:rsidP="005359D7">
      <w:r>
        <w:t>Expected Results:Traders are directed to login page</w:t>
      </w:r>
    </w:p>
    <w:p w14:paraId="13BE2053" w14:textId="77777777" w:rsidR="005359D7" w:rsidRDefault="005359D7" w:rsidP="005359D7">
      <w:r>
        <w:t>Pass/Fail:Pass</w:t>
      </w:r>
    </w:p>
    <w:p w14:paraId="7FEAC101" w14:textId="77777777" w:rsidR="005359D7" w:rsidRDefault="005359D7" w:rsidP="005359D7">
      <w:r>
        <w:rPr>
          <w:noProof/>
        </w:rPr>
        <w:drawing>
          <wp:inline distT="114300" distB="114300" distL="114300" distR="114300" wp14:anchorId="52EA3332" wp14:editId="7DBAF1BB">
            <wp:extent cx="5731200" cy="2768600"/>
            <wp:effectExtent l="0" t="0" r="0" b="0"/>
            <wp:docPr id="2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4"/>
                    <a:srcRect/>
                    <a:stretch>
                      <a:fillRect/>
                    </a:stretch>
                  </pic:blipFill>
                  <pic:spPr>
                    <a:xfrm>
                      <a:off x="0" y="0"/>
                      <a:ext cx="5731200" cy="2768600"/>
                    </a:xfrm>
                    <a:prstGeom prst="rect">
                      <a:avLst/>
                    </a:prstGeom>
                    <a:ln/>
                  </pic:spPr>
                </pic:pic>
              </a:graphicData>
            </a:graphic>
          </wp:inline>
        </w:drawing>
      </w:r>
    </w:p>
    <w:p w14:paraId="6BFB2DAF" w14:textId="77777777" w:rsidR="005359D7" w:rsidRDefault="005359D7" w:rsidP="005359D7"/>
    <w:p w14:paraId="1E148930" w14:textId="77777777" w:rsidR="005359D7" w:rsidRDefault="005359D7" w:rsidP="005359D7"/>
    <w:p w14:paraId="14DFBE99" w14:textId="77777777" w:rsidR="005359D7" w:rsidRDefault="005359D7" w:rsidP="005359D7">
      <w:r>
        <w:t>Action:correct password and email</w:t>
      </w:r>
    </w:p>
    <w:p w14:paraId="669FA3FC" w14:textId="77777777" w:rsidR="005359D7" w:rsidRDefault="005359D7" w:rsidP="005359D7">
      <w:r>
        <w:t>Steps: Fill the correct information in an appropriate box.</w:t>
      </w:r>
    </w:p>
    <w:p w14:paraId="1562E16D" w14:textId="77777777" w:rsidR="005359D7" w:rsidRDefault="005359D7" w:rsidP="005359D7">
      <w:r>
        <w:t>Expected Results:Goes into the dashboard</w:t>
      </w:r>
    </w:p>
    <w:p w14:paraId="0D6ED523" w14:textId="77777777" w:rsidR="005359D7" w:rsidRDefault="005359D7" w:rsidP="005359D7">
      <w:r>
        <w:t>Pass/Fail:Pass</w:t>
      </w:r>
    </w:p>
    <w:p w14:paraId="6FF35E94" w14:textId="77777777" w:rsidR="005359D7" w:rsidRDefault="005359D7" w:rsidP="005359D7">
      <w:r>
        <w:rPr>
          <w:noProof/>
        </w:rPr>
        <w:drawing>
          <wp:inline distT="114300" distB="114300" distL="114300" distR="114300" wp14:anchorId="07D89AB5" wp14:editId="1BB3CA54">
            <wp:extent cx="5731200" cy="3225800"/>
            <wp:effectExtent l="0" t="0" r="0" b="0"/>
            <wp:docPr id="2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5"/>
                    <a:srcRect/>
                    <a:stretch>
                      <a:fillRect/>
                    </a:stretch>
                  </pic:blipFill>
                  <pic:spPr>
                    <a:xfrm>
                      <a:off x="0" y="0"/>
                      <a:ext cx="5731200" cy="3225800"/>
                    </a:xfrm>
                    <a:prstGeom prst="rect">
                      <a:avLst/>
                    </a:prstGeom>
                    <a:ln/>
                  </pic:spPr>
                </pic:pic>
              </a:graphicData>
            </a:graphic>
          </wp:inline>
        </w:drawing>
      </w:r>
    </w:p>
    <w:p w14:paraId="66803CD0" w14:textId="77777777" w:rsidR="005359D7" w:rsidRDefault="005359D7" w:rsidP="005359D7"/>
    <w:p w14:paraId="60A9EAE0" w14:textId="77777777" w:rsidR="005359D7" w:rsidRDefault="005359D7" w:rsidP="005359D7"/>
    <w:p w14:paraId="71A4821E" w14:textId="77777777" w:rsidR="005359D7" w:rsidRDefault="005359D7" w:rsidP="005359D7"/>
    <w:p w14:paraId="4F20A492" w14:textId="77777777" w:rsidR="005359D7" w:rsidRDefault="005359D7" w:rsidP="005359D7"/>
    <w:p w14:paraId="32564FA1" w14:textId="77777777" w:rsidR="005359D7" w:rsidRDefault="005359D7" w:rsidP="005359D7">
      <w:r>
        <w:t>Action: incorrect password and email</w:t>
      </w:r>
    </w:p>
    <w:p w14:paraId="34399E1E" w14:textId="77777777" w:rsidR="005359D7" w:rsidRDefault="005359D7" w:rsidP="005359D7">
      <w:r>
        <w:t>Steps: Fill the incorrect login credentials.</w:t>
      </w:r>
    </w:p>
    <w:p w14:paraId="2173BB71" w14:textId="77777777" w:rsidR="005359D7" w:rsidRDefault="005359D7" w:rsidP="005359D7">
      <w:r>
        <w:lastRenderedPageBreak/>
        <w:t>Expected Results:An error message is displayed</w:t>
      </w:r>
    </w:p>
    <w:p w14:paraId="6FEAB005" w14:textId="77777777" w:rsidR="005359D7" w:rsidRDefault="005359D7" w:rsidP="005359D7">
      <w:r>
        <w:t>Pass/Fail:Pass</w:t>
      </w:r>
    </w:p>
    <w:p w14:paraId="196FA515" w14:textId="77777777" w:rsidR="005359D7" w:rsidRDefault="005359D7" w:rsidP="005359D7">
      <w:r>
        <w:rPr>
          <w:noProof/>
        </w:rPr>
        <w:drawing>
          <wp:inline distT="114300" distB="114300" distL="114300" distR="114300" wp14:anchorId="5B65B14F" wp14:editId="675017C3">
            <wp:extent cx="5731200" cy="2603500"/>
            <wp:effectExtent l="0" t="0" r="0" b="0"/>
            <wp:docPr id="2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6"/>
                    <a:srcRect/>
                    <a:stretch>
                      <a:fillRect/>
                    </a:stretch>
                  </pic:blipFill>
                  <pic:spPr>
                    <a:xfrm>
                      <a:off x="0" y="0"/>
                      <a:ext cx="5731200" cy="2603500"/>
                    </a:xfrm>
                    <a:prstGeom prst="rect">
                      <a:avLst/>
                    </a:prstGeom>
                    <a:ln/>
                  </pic:spPr>
                </pic:pic>
              </a:graphicData>
            </a:graphic>
          </wp:inline>
        </w:drawing>
      </w:r>
    </w:p>
    <w:p w14:paraId="6B1CD471" w14:textId="77777777" w:rsidR="005359D7" w:rsidRDefault="005359D7" w:rsidP="005359D7">
      <w:pPr>
        <w:ind w:left="720"/>
      </w:pPr>
    </w:p>
    <w:p w14:paraId="4C0EEDA2" w14:textId="77777777" w:rsidR="005359D7" w:rsidRDefault="005359D7" w:rsidP="005359D7">
      <w:pPr>
        <w:ind w:left="720"/>
      </w:pPr>
    </w:p>
    <w:p w14:paraId="73BF3FFB" w14:textId="77777777" w:rsidR="005359D7" w:rsidRDefault="005359D7" w:rsidP="005359D7">
      <w:pPr>
        <w:numPr>
          <w:ilvl w:val="0"/>
          <w:numId w:val="3"/>
        </w:numPr>
      </w:pPr>
      <w:r>
        <w:t>Reports</w:t>
      </w:r>
    </w:p>
    <w:p w14:paraId="0B06821D" w14:textId="77777777" w:rsidR="005359D7" w:rsidRDefault="005359D7" w:rsidP="005359D7"/>
    <w:p w14:paraId="13BA44D1" w14:textId="77777777" w:rsidR="005359D7" w:rsidRDefault="005359D7" w:rsidP="005359D7">
      <w:r>
        <w:t>Action: View monthly sales</w:t>
      </w:r>
    </w:p>
    <w:p w14:paraId="6BEEB4D4" w14:textId="77777777" w:rsidR="005359D7" w:rsidRDefault="005359D7" w:rsidP="005359D7">
      <w:pPr>
        <w:rPr>
          <w:sz w:val="21"/>
          <w:szCs w:val="21"/>
        </w:rPr>
      </w:pPr>
      <w:r>
        <w:t xml:space="preserve">Steps: </w:t>
      </w:r>
      <w:r>
        <w:rPr>
          <w:sz w:val="21"/>
          <w:szCs w:val="21"/>
        </w:rPr>
        <w:t>Click on Monthly sales.It shows the details of the products that are sold within a month.</w:t>
      </w:r>
    </w:p>
    <w:p w14:paraId="3F9C1DFB" w14:textId="77777777" w:rsidR="005359D7" w:rsidRDefault="005359D7" w:rsidP="005359D7">
      <w:r>
        <w:t>Expected Results :Display the Trader's monthly sales</w:t>
      </w:r>
    </w:p>
    <w:p w14:paraId="6336EE7D" w14:textId="77777777" w:rsidR="005359D7" w:rsidRDefault="005359D7" w:rsidP="005359D7">
      <w:r>
        <w:t>Pass/Fail: Pass</w:t>
      </w:r>
      <w:r>
        <w:rPr>
          <w:noProof/>
        </w:rPr>
        <w:drawing>
          <wp:inline distT="114300" distB="114300" distL="114300" distR="114300" wp14:anchorId="06AC7B8B" wp14:editId="220C45F6">
            <wp:extent cx="5731200" cy="2603500"/>
            <wp:effectExtent l="0" t="0" r="0" b="0"/>
            <wp:docPr id="2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5731200" cy="2603500"/>
                    </a:xfrm>
                    <a:prstGeom prst="rect">
                      <a:avLst/>
                    </a:prstGeom>
                    <a:ln/>
                  </pic:spPr>
                </pic:pic>
              </a:graphicData>
            </a:graphic>
          </wp:inline>
        </w:drawing>
      </w:r>
    </w:p>
    <w:p w14:paraId="4D68161D" w14:textId="77777777" w:rsidR="005359D7" w:rsidRDefault="005359D7" w:rsidP="005359D7"/>
    <w:p w14:paraId="2D25352C" w14:textId="77777777" w:rsidR="005359D7" w:rsidRDefault="005359D7" w:rsidP="005359D7"/>
    <w:p w14:paraId="07759C46" w14:textId="77777777" w:rsidR="005359D7" w:rsidRDefault="005359D7" w:rsidP="005359D7"/>
    <w:p w14:paraId="45F8E140" w14:textId="77777777" w:rsidR="005359D7" w:rsidRDefault="005359D7" w:rsidP="005359D7"/>
    <w:p w14:paraId="77E63A73" w14:textId="77777777" w:rsidR="005359D7" w:rsidRDefault="005359D7" w:rsidP="005359D7"/>
    <w:p w14:paraId="565D44B0" w14:textId="77777777" w:rsidR="005359D7" w:rsidRDefault="005359D7" w:rsidP="005359D7">
      <w:r>
        <w:t>Action: View monthly order</w:t>
      </w:r>
    </w:p>
    <w:p w14:paraId="5320F7F7" w14:textId="77777777" w:rsidR="005359D7" w:rsidRDefault="005359D7" w:rsidP="005359D7">
      <w:r>
        <w:t>Steps:</w:t>
      </w:r>
      <w:r>
        <w:rPr>
          <w:sz w:val="21"/>
          <w:szCs w:val="21"/>
        </w:rPr>
        <w:t>Click on Monthly order.It shows the details of the products that are order within a month</w:t>
      </w:r>
    </w:p>
    <w:p w14:paraId="32D5AB61" w14:textId="77777777" w:rsidR="005359D7" w:rsidRDefault="005359D7" w:rsidP="005359D7">
      <w:r>
        <w:t>Expected Results:display the Trader's monthly order</w:t>
      </w:r>
    </w:p>
    <w:p w14:paraId="4A1C6A40" w14:textId="77777777" w:rsidR="005359D7" w:rsidRDefault="005359D7" w:rsidP="005359D7">
      <w:r>
        <w:t>Pass/Fail:Pass</w:t>
      </w:r>
    </w:p>
    <w:p w14:paraId="3F24F410" w14:textId="77777777" w:rsidR="005359D7" w:rsidRDefault="005359D7" w:rsidP="005359D7">
      <w:r>
        <w:rPr>
          <w:noProof/>
        </w:rPr>
        <w:lastRenderedPageBreak/>
        <w:drawing>
          <wp:inline distT="114300" distB="114300" distL="114300" distR="114300" wp14:anchorId="4BE4A643" wp14:editId="1DCB4583">
            <wp:extent cx="5734050" cy="3047237"/>
            <wp:effectExtent l="0" t="0" r="0" b="0"/>
            <wp:docPr id="2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8"/>
                    <a:srcRect/>
                    <a:stretch>
                      <a:fillRect/>
                    </a:stretch>
                  </pic:blipFill>
                  <pic:spPr>
                    <a:xfrm>
                      <a:off x="0" y="0"/>
                      <a:ext cx="5734050" cy="3047237"/>
                    </a:xfrm>
                    <a:prstGeom prst="rect">
                      <a:avLst/>
                    </a:prstGeom>
                    <a:ln/>
                  </pic:spPr>
                </pic:pic>
              </a:graphicData>
            </a:graphic>
          </wp:inline>
        </w:drawing>
      </w:r>
    </w:p>
    <w:p w14:paraId="07B3E95A" w14:textId="77777777" w:rsidR="005359D7" w:rsidRDefault="005359D7" w:rsidP="005359D7"/>
    <w:p w14:paraId="1C0BC583" w14:textId="77777777" w:rsidR="005359D7" w:rsidRDefault="005359D7" w:rsidP="005359D7"/>
    <w:p w14:paraId="0AA505B0" w14:textId="77777777" w:rsidR="005359D7" w:rsidRDefault="005359D7" w:rsidP="005359D7"/>
    <w:p w14:paraId="77D7F545" w14:textId="77777777" w:rsidR="005359D7" w:rsidRDefault="005359D7" w:rsidP="005359D7"/>
    <w:p w14:paraId="32E94B15" w14:textId="77777777" w:rsidR="005359D7" w:rsidRDefault="005359D7" w:rsidP="005359D7">
      <w:r>
        <w:t>Action:view weekly sales</w:t>
      </w:r>
    </w:p>
    <w:p w14:paraId="3AF23793" w14:textId="77777777" w:rsidR="005359D7" w:rsidRDefault="005359D7" w:rsidP="005359D7">
      <w:r>
        <w:t>Steps:</w:t>
      </w:r>
      <w:r>
        <w:rPr>
          <w:sz w:val="21"/>
          <w:szCs w:val="21"/>
        </w:rPr>
        <w:t>Click on weekly sales.It shows the details of the products that are sold within a week</w:t>
      </w:r>
    </w:p>
    <w:p w14:paraId="794ADF29" w14:textId="77777777" w:rsidR="005359D7" w:rsidRDefault="005359D7" w:rsidP="005359D7">
      <w:r>
        <w:t>Expected Results:display the Trader's weekly sales</w:t>
      </w:r>
    </w:p>
    <w:p w14:paraId="48602327" w14:textId="77777777" w:rsidR="005359D7" w:rsidRDefault="005359D7" w:rsidP="005359D7">
      <w:r>
        <w:t>Pass/Fail: Pass</w:t>
      </w:r>
    </w:p>
    <w:p w14:paraId="2B31615E" w14:textId="77777777" w:rsidR="005359D7" w:rsidRDefault="005359D7" w:rsidP="005359D7">
      <w:r>
        <w:rPr>
          <w:noProof/>
        </w:rPr>
        <w:drawing>
          <wp:inline distT="114300" distB="114300" distL="114300" distR="114300" wp14:anchorId="1A367F05" wp14:editId="37B3A0C8">
            <wp:extent cx="5734050" cy="2841374"/>
            <wp:effectExtent l="0" t="0" r="0" b="0"/>
            <wp:docPr id="2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a:stretch>
                      <a:fillRect/>
                    </a:stretch>
                  </pic:blipFill>
                  <pic:spPr>
                    <a:xfrm>
                      <a:off x="0" y="0"/>
                      <a:ext cx="5734050" cy="2841374"/>
                    </a:xfrm>
                    <a:prstGeom prst="rect">
                      <a:avLst/>
                    </a:prstGeom>
                    <a:ln/>
                  </pic:spPr>
                </pic:pic>
              </a:graphicData>
            </a:graphic>
          </wp:inline>
        </w:drawing>
      </w:r>
    </w:p>
    <w:p w14:paraId="20711098" w14:textId="77777777" w:rsidR="005359D7" w:rsidRDefault="005359D7" w:rsidP="005359D7"/>
    <w:p w14:paraId="2C964899" w14:textId="77777777" w:rsidR="005359D7" w:rsidRDefault="005359D7" w:rsidP="005359D7"/>
    <w:p w14:paraId="1C6BE3F6" w14:textId="77777777" w:rsidR="005359D7" w:rsidRDefault="005359D7" w:rsidP="005359D7"/>
    <w:p w14:paraId="721507B1" w14:textId="77777777" w:rsidR="005359D7" w:rsidRDefault="005359D7" w:rsidP="005359D7"/>
    <w:p w14:paraId="2BD4FB67" w14:textId="77777777" w:rsidR="005359D7" w:rsidRDefault="005359D7" w:rsidP="005359D7"/>
    <w:p w14:paraId="24BD59B0" w14:textId="77777777" w:rsidR="005359D7" w:rsidRDefault="005359D7" w:rsidP="005359D7"/>
    <w:p w14:paraId="0F26826B" w14:textId="77777777" w:rsidR="005359D7" w:rsidRDefault="005359D7" w:rsidP="005359D7"/>
    <w:p w14:paraId="5365EF4D" w14:textId="77777777" w:rsidR="005359D7" w:rsidRDefault="005359D7" w:rsidP="005359D7"/>
    <w:p w14:paraId="089A522A" w14:textId="77777777" w:rsidR="005359D7" w:rsidRDefault="005359D7" w:rsidP="005359D7"/>
    <w:p w14:paraId="234ECC08" w14:textId="77777777" w:rsidR="005359D7" w:rsidRDefault="005359D7" w:rsidP="005359D7"/>
    <w:p w14:paraId="20F62048" w14:textId="77777777" w:rsidR="005359D7" w:rsidRDefault="005359D7" w:rsidP="005359D7">
      <w:r>
        <w:t>Action:view weekly order</w:t>
      </w:r>
    </w:p>
    <w:p w14:paraId="1D4127AD" w14:textId="77777777" w:rsidR="005359D7" w:rsidRDefault="005359D7" w:rsidP="005359D7">
      <w:r>
        <w:t>Steps:</w:t>
      </w:r>
      <w:r>
        <w:rPr>
          <w:sz w:val="21"/>
          <w:szCs w:val="21"/>
        </w:rPr>
        <w:t>Click on Weekly order..It shows the details of the products that are order within a week.</w:t>
      </w:r>
    </w:p>
    <w:p w14:paraId="679BD031" w14:textId="77777777" w:rsidR="005359D7" w:rsidRDefault="005359D7" w:rsidP="005359D7">
      <w:r>
        <w:t>Expected Results:display the Trader's weekly order</w:t>
      </w:r>
    </w:p>
    <w:p w14:paraId="5F8ED86B" w14:textId="77777777" w:rsidR="005359D7" w:rsidRDefault="005359D7" w:rsidP="005359D7">
      <w:r>
        <w:t>Pass/Fail: Pass</w:t>
      </w:r>
    </w:p>
    <w:p w14:paraId="06115AF0" w14:textId="77777777" w:rsidR="005359D7" w:rsidRDefault="005359D7" w:rsidP="005359D7">
      <w:r>
        <w:rPr>
          <w:noProof/>
        </w:rPr>
        <w:drawing>
          <wp:inline distT="114300" distB="114300" distL="114300" distR="114300" wp14:anchorId="012BFAD1" wp14:editId="0F41D575">
            <wp:extent cx="5731200" cy="2603500"/>
            <wp:effectExtent l="0" t="0" r="0" b="0"/>
            <wp:docPr id="2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a:srcRect/>
                    <a:stretch>
                      <a:fillRect/>
                    </a:stretch>
                  </pic:blipFill>
                  <pic:spPr>
                    <a:xfrm>
                      <a:off x="0" y="0"/>
                      <a:ext cx="5731200" cy="2603500"/>
                    </a:xfrm>
                    <a:prstGeom prst="rect">
                      <a:avLst/>
                    </a:prstGeom>
                    <a:ln/>
                  </pic:spPr>
                </pic:pic>
              </a:graphicData>
            </a:graphic>
          </wp:inline>
        </w:drawing>
      </w:r>
    </w:p>
    <w:p w14:paraId="62DA6966" w14:textId="77777777" w:rsidR="005359D7" w:rsidRDefault="005359D7" w:rsidP="005359D7"/>
    <w:p w14:paraId="700A6171" w14:textId="77777777" w:rsidR="005359D7" w:rsidRDefault="005359D7" w:rsidP="005359D7"/>
    <w:p w14:paraId="594921C3" w14:textId="77777777" w:rsidR="005359D7" w:rsidRDefault="005359D7" w:rsidP="005359D7">
      <w:r>
        <w:t>Action: View daily sales</w:t>
      </w:r>
    </w:p>
    <w:p w14:paraId="65A11D77" w14:textId="77777777" w:rsidR="005359D7" w:rsidRDefault="005359D7" w:rsidP="005359D7">
      <w:r>
        <w:t>Steps:Click on product of which you want to see or view rating and review.</w:t>
      </w:r>
    </w:p>
    <w:p w14:paraId="70F44016" w14:textId="77777777" w:rsidR="005359D7" w:rsidRDefault="005359D7" w:rsidP="005359D7">
      <w:r>
        <w:t>Expected Results:display the Trader's daily sales</w:t>
      </w:r>
    </w:p>
    <w:p w14:paraId="654B6E5F" w14:textId="77777777" w:rsidR="005359D7" w:rsidRDefault="005359D7" w:rsidP="005359D7">
      <w:r>
        <w:t>Pass/Fail:Pass</w:t>
      </w:r>
    </w:p>
    <w:p w14:paraId="19D61F63" w14:textId="77777777" w:rsidR="005359D7" w:rsidRDefault="005359D7" w:rsidP="005359D7">
      <w:r>
        <w:rPr>
          <w:noProof/>
        </w:rPr>
        <w:drawing>
          <wp:inline distT="114300" distB="114300" distL="114300" distR="114300" wp14:anchorId="6BA69F73" wp14:editId="72400216">
            <wp:extent cx="5731200" cy="2603500"/>
            <wp:effectExtent l="0" t="0" r="0" b="0"/>
            <wp:docPr id="2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5731200" cy="2603500"/>
                    </a:xfrm>
                    <a:prstGeom prst="rect">
                      <a:avLst/>
                    </a:prstGeom>
                    <a:ln/>
                  </pic:spPr>
                </pic:pic>
              </a:graphicData>
            </a:graphic>
          </wp:inline>
        </w:drawing>
      </w:r>
    </w:p>
    <w:p w14:paraId="467EC985" w14:textId="77777777" w:rsidR="005359D7" w:rsidRDefault="005359D7" w:rsidP="005359D7"/>
    <w:p w14:paraId="0905C1C5" w14:textId="77777777" w:rsidR="005359D7" w:rsidRDefault="005359D7" w:rsidP="005359D7"/>
    <w:p w14:paraId="3CE75CDC" w14:textId="77777777" w:rsidR="005359D7" w:rsidRDefault="005359D7" w:rsidP="005359D7"/>
    <w:p w14:paraId="12E249E7" w14:textId="77777777" w:rsidR="005359D7" w:rsidRDefault="005359D7" w:rsidP="005359D7">
      <w:r>
        <w:t>Action: View daily order</w:t>
      </w:r>
    </w:p>
    <w:p w14:paraId="0E39DE90" w14:textId="77777777" w:rsidR="005359D7" w:rsidRDefault="005359D7" w:rsidP="005359D7">
      <w:r>
        <w:t>Steps:</w:t>
      </w:r>
      <w:r>
        <w:rPr>
          <w:sz w:val="21"/>
          <w:szCs w:val="21"/>
        </w:rPr>
        <w:t>Click on daily order.It shows the details of the products that are order within  24 hours.</w:t>
      </w:r>
    </w:p>
    <w:p w14:paraId="5D1C0444" w14:textId="77777777" w:rsidR="005359D7" w:rsidRDefault="005359D7" w:rsidP="005359D7">
      <w:r>
        <w:t>Expected Results: Display the Trader's daily order</w:t>
      </w:r>
    </w:p>
    <w:p w14:paraId="16DC8942" w14:textId="77777777" w:rsidR="005359D7" w:rsidRDefault="005359D7" w:rsidP="005359D7">
      <w:r>
        <w:lastRenderedPageBreak/>
        <w:t>Pass/Fail: Pass</w:t>
      </w:r>
    </w:p>
    <w:p w14:paraId="258A79AD" w14:textId="77777777" w:rsidR="005359D7" w:rsidRDefault="005359D7" w:rsidP="005359D7">
      <w:r>
        <w:rPr>
          <w:noProof/>
        </w:rPr>
        <w:drawing>
          <wp:inline distT="114300" distB="114300" distL="114300" distR="114300" wp14:anchorId="1C9CFF9A" wp14:editId="4E06894A">
            <wp:extent cx="5734050" cy="2382487"/>
            <wp:effectExtent l="0" t="0" r="0" b="0"/>
            <wp:docPr id="2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2"/>
                    <a:srcRect/>
                    <a:stretch>
                      <a:fillRect/>
                    </a:stretch>
                  </pic:blipFill>
                  <pic:spPr>
                    <a:xfrm>
                      <a:off x="0" y="0"/>
                      <a:ext cx="5734050" cy="2382487"/>
                    </a:xfrm>
                    <a:prstGeom prst="rect">
                      <a:avLst/>
                    </a:prstGeom>
                    <a:ln/>
                  </pic:spPr>
                </pic:pic>
              </a:graphicData>
            </a:graphic>
          </wp:inline>
        </w:drawing>
      </w:r>
    </w:p>
    <w:p w14:paraId="4C6AAD60" w14:textId="77777777" w:rsidR="005359D7" w:rsidRDefault="005359D7" w:rsidP="005359D7"/>
    <w:p w14:paraId="338A1950" w14:textId="77777777" w:rsidR="005359D7" w:rsidRDefault="005359D7" w:rsidP="005359D7"/>
    <w:p w14:paraId="53F9D8F2" w14:textId="77777777" w:rsidR="005359D7" w:rsidRDefault="005359D7" w:rsidP="005359D7"/>
    <w:p w14:paraId="33048F4F" w14:textId="77777777" w:rsidR="005359D7" w:rsidRDefault="005359D7" w:rsidP="005359D7"/>
    <w:p w14:paraId="50FAA9E8" w14:textId="77777777" w:rsidR="005359D7" w:rsidRDefault="005359D7" w:rsidP="005359D7">
      <w:pPr>
        <w:numPr>
          <w:ilvl w:val="0"/>
          <w:numId w:val="3"/>
        </w:numPr>
      </w:pPr>
      <w:r>
        <w:t>Logout</w:t>
      </w:r>
    </w:p>
    <w:p w14:paraId="3B550BD0" w14:textId="77777777" w:rsidR="005359D7" w:rsidRDefault="005359D7" w:rsidP="005359D7">
      <w:r>
        <w:t>Action: Sign out page</w:t>
      </w:r>
    </w:p>
    <w:p w14:paraId="48B2FEEE" w14:textId="77777777" w:rsidR="005359D7" w:rsidRDefault="005359D7" w:rsidP="005359D7">
      <w:r>
        <w:t>Steps: Click on logout button.</w:t>
      </w:r>
    </w:p>
    <w:p w14:paraId="15EADE89" w14:textId="77777777" w:rsidR="005359D7" w:rsidRDefault="005359D7" w:rsidP="005359D7">
      <w:r>
        <w:t>Expected Results:You can log out from the dashboard.</w:t>
      </w:r>
    </w:p>
    <w:p w14:paraId="6E67DAB9" w14:textId="77777777" w:rsidR="005359D7" w:rsidRDefault="005359D7" w:rsidP="005359D7">
      <w:r>
        <w:t>Pass/Fail:Pass</w:t>
      </w:r>
    </w:p>
    <w:p w14:paraId="213EEAD0" w14:textId="77777777" w:rsidR="005359D7" w:rsidRDefault="005359D7" w:rsidP="005359D7">
      <w:r>
        <w:rPr>
          <w:noProof/>
        </w:rPr>
        <w:drawing>
          <wp:inline distT="114300" distB="114300" distL="114300" distR="114300" wp14:anchorId="6BCDCD9F" wp14:editId="515642A0">
            <wp:extent cx="5731200" cy="3225800"/>
            <wp:effectExtent l="0" t="0" r="0" b="0"/>
            <wp:docPr id="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3"/>
                    <a:srcRect/>
                    <a:stretch>
                      <a:fillRect/>
                    </a:stretch>
                  </pic:blipFill>
                  <pic:spPr>
                    <a:xfrm>
                      <a:off x="0" y="0"/>
                      <a:ext cx="5731200" cy="3225800"/>
                    </a:xfrm>
                    <a:prstGeom prst="rect">
                      <a:avLst/>
                    </a:prstGeom>
                    <a:ln/>
                  </pic:spPr>
                </pic:pic>
              </a:graphicData>
            </a:graphic>
          </wp:inline>
        </w:drawing>
      </w:r>
    </w:p>
    <w:p w14:paraId="05C2EDEE" w14:textId="77777777" w:rsidR="005359D7" w:rsidRDefault="005359D7" w:rsidP="005359D7"/>
    <w:p w14:paraId="222E7810" w14:textId="77777777" w:rsidR="005359D7" w:rsidRDefault="005359D7" w:rsidP="005359D7"/>
    <w:p w14:paraId="4C6200CF" w14:textId="0D1CFA29" w:rsidR="005359D7" w:rsidRDefault="005359D7" w:rsidP="005359D7"/>
    <w:p w14:paraId="66C5F238" w14:textId="77777777" w:rsidR="005359D7" w:rsidRDefault="005359D7" w:rsidP="005359D7"/>
    <w:p w14:paraId="48CDBA12" w14:textId="77777777" w:rsidR="005359D7" w:rsidRDefault="005359D7" w:rsidP="00344126"/>
    <w:p w14:paraId="52F8D133" w14:textId="77777777" w:rsidR="00344126" w:rsidRDefault="00344126" w:rsidP="00344126"/>
    <w:p w14:paraId="2E7E73E9" w14:textId="77777777" w:rsidR="00344126" w:rsidRDefault="00344126" w:rsidP="00344126"/>
    <w:p w14:paraId="44317814" w14:textId="77777777" w:rsidR="00344126" w:rsidRDefault="00344126" w:rsidP="00344126"/>
    <w:p w14:paraId="2C39E8AB" w14:textId="77777777" w:rsidR="00344126" w:rsidRDefault="00344126">
      <w:pPr>
        <w:jc w:val="center"/>
        <w:rPr>
          <w:b/>
          <w:sz w:val="30"/>
          <w:szCs w:val="30"/>
        </w:rPr>
      </w:pPr>
    </w:p>
    <w:p w14:paraId="449FBD64" w14:textId="77777777" w:rsidR="00344126" w:rsidRDefault="00344126">
      <w:pPr>
        <w:jc w:val="center"/>
        <w:rPr>
          <w:b/>
          <w:sz w:val="30"/>
          <w:szCs w:val="30"/>
        </w:rPr>
      </w:pPr>
    </w:p>
    <w:p w14:paraId="3F3173EE" w14:textId="1F1AD5E8" w:rsidR="00344126" w:rsidRDefault="00690A05">
      <w:pPr>
        <w:jc w:val="center"/>
        <w:rPr>
          <w:b/>
          <w:sz w:val="30"/>
          <w:szCs w:val="30"/>
        </w:rPr>
      </w:pPr>
      <w:r>
        <w:rPr>
          <w:b/>
          <w:sz w:val="30"/>
          <w:szCs w:val="30"/>
        </w:rPr>
        <w:t>Admin Interface Testing</w:t>
      </w:r>
    </w:p>
    <w:p w14:paraId="638CF767" w14:textId="77777777" w:rsidR="00690A05" w:rsidRDefault="00690A05">
      <w:pPr>
        <w:jc w:val="center"/>
        <w:rPr>
          <w:b/>
          <w:sz w:val="30"/>
          <w:szCs w:val="30"/>
        </w:rPr>
      </w:pPr>
    </w:p>
    <w:p w14:paraId="31FC0741" w14:textId="56172A52" w:rsidR="00690A05" w:rsidRDefault="00690A05" w:rsidP="00690A05">
      <w:pPr>
        <w:rPr>
          <w:b/>
          <w:sz w:val="30"/>
          <w:szCs w:val="30"/>
        </w:rPr>
      </w:pPr>
      <w:r>
        <w:rPr>
          <w:b/>
          <w:sz w:val="30"/>
          <w:szCs w:val="30"/>
        </w:rPr>
        <w:t>Admin PHP</w:t>
      </w:r>
    </w:p>
    <w:p w14:paraId="4E5E8C97" w14:textId="77777777" w:rsidR="00690A05" w:rsidRDefault="00690A05" w:rsidP="00690A05">
      <w:r>
        <w:t>1.Login</w:t>
      </w:r>
    </w:p>
    <w:p w14:paraId="1C445F04" w14:textId="77777777" w:rsidR="00690A05" w:rsidRDefault="00690A05" w:rsidP="00690A05"/>
    <w:p w14:paraId="05FDCDFC" w14:textId="77777777" w:rsidR="00690A05" w:rsidRDefault="00690A05" w:rsidP="00690A05">
      <w:r>
        <w:t>Action: Login with incorrect username and password.</w:t>
      </w:r>
    </w:p>
    <w:p w14:paraId="74D3F27E" w14:textId="77777777" w:rsidR="00690A05" w:rsidRDefault="00690A05" w:rsidP="00690A05">
      <w:r>
        <w:t>Steps:</w:t>
      </w:r>
    </w:p>
    <w:p w14:paraId="020AC396" w14:textId="77777777" w:rsidR="00690A05" w:rsidRDefault="00690A05" w:rsidP="00690A05">
      <w:r>
        <w:t>Expected Results: “Incorrect Email or Password” message pops up.</w:t>
      </w:r>
    </w:p>
    <w:tbl>
      <w:tblPr>
        <w:tblStyle w:val="a"/>
        <w:tblW w:w="7070" w:type="dxa"/>
        <w:tblBorders>
          <w:top w:val="nil"/>
          <w:left w:val="nil"/>
          <w:bottom w:val="nil"/>
          <w:right w:val="nil"/>
          <w:insideH w:val="nil"/>
          <w:insideV w:val="nil"/>
        </w:tblBorders>
        <w:tblLayout w:type="fixed"/>
        <w:tblLook w:val="0600" w:firstRow="0" w:lastRow="0" w:firstColumn="0" w:lastColumn="0" w:noHBand="1" w:noVBand="1"/>
      </w:tblPr>
      <w:tblGrid>
        <w:gridCol w:w="7070"/>
      </w:tblGrid>
      <w:tr w:rsidR="00690A05" w14:paraId="3BA0D248" w14:textId="77777777" w:rsidTr="00DF1F0C">
        <w:trPr>
          <w:trHeight w:val="485"/>
        </w:trPr>
        <w:tc>
          <w:tcPr>
            <w:tcW w:w="7070" w:type="dxa"/>
            <w:tcBorders>
              <w:top w:val="nil"/>
              <w:left w:val="nil"/>
              <w:bottom w:val="nil"/>
              <w:right w:val="nil"/>
            </w:tcBorders>
            <w:tcMar>
              <w:top w:w="100" w:type="dxa"/>
              <w:left w:w="100" w:type="dxa"/>
              <w:bottom w:w="100" w:type="dxa"/>
              <w:right w:w="100" w:type="dxa"/>
            </w:tcMar>
          </w:tcPr>
          <w:p w14:paraId="71FE160D" w14:textId="77777777" w:rsidR="00690A05" w:rsidRDefault="00690A05" w:rsidP="00DF1F0C">
            <w:pPr>
              <w:widowControl w:val="0"/>
              <w:pBdr>
                <w:top w:val="nil"/>
                <w:left w:val="nil"/>
                <w:bottom w:val="nil"/>
                <w:right w:val="nil"/>
                <w:between w:val="nil"/>
              </w:pBdr>
            </w:pPr>
          </w:p>
        </w:tc>
      </w:tr>
    </w:tbl>
    <w:p w14:paraId="23AFF1BE" w14:textId="77777777" w:rsidR="00690A05" w:rsidRDefault="00690A05" w:rsidP="00690A05"/>
    <w:p w14:paraId="2FD9DAD8" w14:textId="77777777" w:rsidR="00690A05" w:rsidRDefault="00690A05" w:rsidP="00690A05">
      <w:r>
        <w:t>Pass/Fail: Pass</w:t>
      </w:r>
    </w:p>
    <w:p w14:paraId="53AD5B9F" w14:textId="77777777" w:rsidR="00690A05" w:rsidRDefault="00690A05" w:rsidP="00690A05">
      <w:r>
        <w:rPr>
          <w:noProof/>
          <w:lang w:eastAsia="en-GB" w:bidi="ne-NP"/>
        </w:rPr>
        <w:drawing>
          <wp:inline distT="114300" distB="114300" distL="114300" distR="114300" wp14:anchorId="2B4B3BA5" wp14:editId="003BEA35">
            <wp:extent cx="5731200" cy="2971800"/>
            <wp:effectExtent l="0" t="0" r="0" b="0"/>
            <wp:docPr id="2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4"/>
                    <a:srcRect/>
                    <a:stretch>
                      <a:fillRect/>
                    </a:stretch>
                  </pic:blipFill>
                  <pic:spPr>
                    <a:xfrm>
                      <a:off x="0" y="0"/>
                      <a:ext cx="5731200" cy="2971800"/>
                    </a:xfrm>
                    <a:prstGeom prst="rect">
                      <a:avLst/>
                    </a:prstGeom>
                    <a:ln/>
                  </pic:spPr>
                </pic:pic>
              </a:graphicData>
            </a:graphic>
          </wp:inline>
        </w:drawing>
      </w:r>
    </w:p>
    <w:p w14:paraId="3CA0C3B8" w14:textId="77777777" w:rsidR="00690A05" w:rsidRDefault="00690A05" w:rsidP="00690A05"/>
    <w:p w14:paraId="7E814554" w14:textId="77777777" w:rsidR="00690A05" w:rsidRDefault="00690A05" w:rsidP="00690A05"/>
    <w:p w14:paraId="404D9F67" w14:textId="77777777" w:rsidR="00690A05" w:rsidRDefault="00690A05" w:rsidP="00690A05"/>
    <w:p w14:paraId="7CE8FDDE" w14:textId="77777777" w:rsidR="00690A05" w:rsidRDefault="00690A05" w:rsidP="00690A05"/>
    <w:p w14:paraId="11602A7B" w14:textId="77777777" w:rsidR="00690A05" w:rsidRDefault="00690A05" w:rsidP="00690A05"/>
    <w:p w14:paraId="314A7BD7" w14:textId="77777777" w:rsidR="00690A05" w:rsidRDefault="00690A05" w:rsidP="00690A05"/>
    <w:p w14:paraId="117DA1B4" w14:textId="77777777" w:rsidR="00690A05" w:rsidRDefault="00690A05" w:rsidP="00690A05"/>
    <w:p w14:paraId="1BB12B84" w14:textId="77777777" w:rsidR="00690A05" w:rsidRDefault="00690A05" w:rsidP="00690A05"/>
    <w:p w14:paraId="76DF3879" w14:textId="77777777" w:rsidR="00690A05" w:rsidRDefault="00690A05" w:rsidP="00690A05"/>
    <w:p w14:paraId="6C866BC5" w14:textId="77777777" w:rsidR="00690A05" w:rsidRDefault="00690A05" w:rsidP="00690A05"/>
    <w:p w14:paraId="7BE16178" w14:textId="77777777" w:rsidR="00690A05" w:rsidRDefault="00690A05" w:rsidP="00690A05"/>
    <w:p w14:paraId="10653102" w14:textId="77777777" w:rsidR="00690A05" w:rsidRDefault="00690A05" w:rsidP="00690A05"/>
    <w:p w14:paraId="1515C94F" w14:textId="77777777" w:rsidR="00690A05" w:rsidRDefault="00690A05" w:rsidP="00690A05">
      <w:r>
        <w:t xml:space="preserve">Action: Login with correct username and password.                         </w:t>
      </w:r>
    </w:p>
    <w:p w14:paraId="7FD89C49" w14:textId="77777777" w:rsidR="00690A05" w:rsidRDefault="00690A05" w:rsidP="00690A05">
      <w:r>
        <w:t>Steps:</w:t>
      </w:r>
    </w:p>
    <w:p w14:paraId="33F08C63" w14:textId="77777777" w:rsidR="00690A05" w:rsidRDefault="00690A05" w:rsidP="00690A05">
      <w:r>
        <w:lastRenderedPageBreak/>
        <w:t>Expected Results: You get into the dashboard page.</w:t>
      </w:r>
    </w:p>
    <w:p w14:paraId="2E469326" w14:textId="77777777" w:rsidR="00690A05" w:rsidRDefault="00690A05" w:rsidP="00690A05">
      <w:r>
        <w:t>Pass/Fail: Pass</w:t>
      </w:r>
    </w:p>
    <w:p w14:paraId="6487E2D5" w14:textId="77777777" w:rsidR="00690A05" w:rsidRDefault="00690A05" w:rsidP="00690A05"/>
    <w:p w14:paraId="4C15F0E7" w14:textId="77777777" w:rsidR="00690A05" w:rsidRDefault="00690A05" w:rsidP="00690A05"/>
    <w:p w14:paraId="00C79A80" w14:textId="77777777" w:rsidR="00690A05" w:rsidRDefault="00690A05" w:rsidP="00690A05"/>
    <w:tbl>
      <w:tblPr>
        <w:tblStyle w:val="a0"/>
        <w:tblW w:w="7070" w:type="dxa"/>
        <w:tblBorders>
          <w:top w:val="nil"/>
          <w:left w:val="nil"/>
          <w:bottom w:val="nil"/>
          <w:right w:val="nil"/>
          <w:insideH w:val="nil"/>
          <w:insideV w:val="nil"/>
        </w:tblBorders>
        <w:tblLayout w:type="fixed"/>
        <w:tblLook w:val="0600" w:firstRow="0" w:lastRow="0" w:firstColumn="0" w:lastColumn="0" w:noHBand="1" w:noVBand="1"/>
      </w:tblPr>
      <w:tblGrid>
        <w:gridCol w:w="7070"/>
      </w:tblGrid>
      <w:tr w:rsidR="00690A05" w14:paraId="0E80478D" w14:textId="77777777" w:rsidTr="00DF1F0C">
        <w:trPr>
          <w:trHeight w:val="485"/>
        </w:trPr>
        <w:tc>
          <w:tcPr>
            <w:tcW w:w="7070" w:type="dxa"/>
            <w:tcBorders>
              <w:top w:val="nil"/>
              <w:left w:val="nil"/>
              <w:bottom w:val="nil"/>
              <w:right w:val="nil"/>
            </w:tcBorders>
            <w:tcMar>
              <w:top w:w="100" w:type="dxa"/>
              <w:left w:w="100" w:type="dxa"/>
              <w:bottom w:w="100" w:type="dxa"/>
              <w:right w:w="100" w:type="dxa"/>
            </w:tcMar>
          </w:tcPr>
          <w:p w14:paraId="047EC60B" w14:textId="77777777" w:rsidR="00690A05" w:rsidRDefault="00690A05" w:rsidP="00DF1F0C">
            <w:r>
              <w:rPr>
                <w:noProof/>
                <w:lang w:eastAsia="en-GB" w:bidi="ne-NP"/>
              </w:rPr>
              <w:drawing>
                <wp:inline distT="114300" distB="114300" distL="114300" distR="114300" wp14:anchorId="1594AEC0" wp14:editId="0400B7C6">
                  <wp:extent cx="4352925" cy="3708400"/>
                  <wp:effectExtent l="0" t="0" r="0" b="0"/>
                  <wp:docPr id="2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4352925" cy="3708400"/>
                          </a:xfrm>
                          <a:prstGeom prst="rect">
                            <a:avLst/>
                          </a:prstGeom>
                          <a:ln/>
                        </pic:spPr>
                      </pic:pic>
                    </a:graphicData>
                  </a:graphic>
                </wp:inline>
              </w:drawing>
            </w:r>
          </w:p>
        </w:tc>
      </w:tr>
    </w:tbl>
    <w:p w14:paraId="6A45A9FE" w14:textId="77777777" w:rsidR="00690A05" w:rsidRDefault="00690A05" w:rsidP="00690A05"/>
    <w:p w14:paraId="0D9777EF" w14:textId="77777777" w:rsidR="00690A05" w:rsidRDefault="00690A05" w:rsidP="00690A05"/>
    <w:p w14:paraId="06E0BEC7" w14:textId="77777777" w:rsidR="00690A05" w:rsidRDefault="00690A05" w:rsidP="00690A05"/>
    <w:p w14:paraId="77039F8C" w14:textId="77777777" w:rsidR="00690A05" w:rsidRDefault="00690A05" w:rsidP="00690A05"/>
    <w:p w14:paraId="610CB418" w14:textId="77777777" w:rsidR="00690A05" w:rsidRDefault="00690A05" w:rsidP="00690A05">
      <w:r>
        <w:t xml:space="preserve">Action:   When clicking on shops                             </w:t>
      </w:r>
    </w:p>
    <w:p w14:paraId="3F65EED6" w14:textId="77777777" w:rsidR="00690A05" w:rsidRDefault="00690A05" w:rsidP="00690A05">
      <w:r>
        <w:t xml:space="preserve">Steps: </w:t>
      </w:r>
    </w:p>
    <w:p w14:paraId="448853B8" w14:textId="77777777" w:rsidR="00690A05" w:rsidRDefault="00690A05" w:rsidP="00690A05">
      <w:r>
        <w:t>Expected Results: You can see the shop list</w:t>
      </w:r>
    </w:p>
    <w:p w14:paraId="3D009ABA" w14:textId="77777777" w:rsidR="00690A05" w:rsidRDefault="00690A05" w:rsidP="00690A05">
      <w:r>
        <w:t>Pass/Fail: Pass</w:t>
      </w:r>
    </w:p>
    <w:p w14:paraId="5B3CA617" w14:textId="77777777" w:rsidR="00690A05" w:rsidRDefault="00690A05" w:rsidP="00690A05"/>
    <w:p w14:paraId="40BC9600" w14:textId="77777777" w:rsidR="00690A05" w:rsidRDefault="00690A05" w:rsidP="00690A05">
      <w:r>
        <w:rPr>
          <w:noProof/>
          <w:lang w:eastAsia="en-GB" w:bidi="ne-NP"/>
        </w:rPr>
        <w:drawing>
          <wp:inline distT="114300" distB="114300" distL="114300" distR="114300" wp14:anchorId="2A96D55E" wp14:editId="77844A26">
            <wp:extent cx="5734050" cy="2155574"/>
            <wp:effectExtent l="0" t="0" r="0" b="0"/>
            <wp:docPr id="2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6"/>
                    <a:srcRect/>
                    <a:stretch>
                      <a:fillRect/>
                    </a:stretch>
                  </pic:blipFill>
                  <pic:spPr>
                    <a:xfrm>
                      <a:off x="0" y="0"/>
                      <a:ext cx="5734050" cy="2155574"/>
                    </a:xfrm>
                    <a:prstGeom prst="rect">
                      <a:avLst/>
                    </a:prstGeom>
                    <a:ln/>
                  </pic:spPr>
                </pic:pic>
              </a:graphicData>
            </a:graphic>
          </wp:inline>
        </w:drawing>
      </w:r>
    </w:p>
    <w:p w14:paraId="1DD34915" w14:textId="77777777" w:rsidR="00690A05" w:rsidRDefault="00690A05" w:rsidP="00690A05"/>
    <w:p w14:paraId="4DA75E41" w14:textId="77777777" w:rsidR="00690A05" w:rsidRDefault="00690A05" w:rsidP="00690A05"/>
    <w:p w14:paraId="28D7C339" w14:textId="77777777" w:rsidR="00690A05" w:rsidRDefault="00690A05" w:rsidP="00690A05"/>
    <w:p w14:paraId="786932DA" w14:textId="77777777" w:rsidR="00690A05" w:rsidRDefault="00690A05" w:rsidP="00690A05"/>
    <w:p w14:paraId="76D0CA88" w14:textId="77777777" w:rsidR="00690A05" w:rsidRDefault="00690A05" w:rsidP="00690A05"/>
    <w:p w14:paraId="42F6AEA1" w14:textId="77777777" w:rsidR="00690A05" w:rsidRDefault="00690A05" w:rsidP="00690A05"/>
    <w:p w14:paraId="0C962DA2" w14:textId="77777777" w:rsidR="00690A05" w:rsidRDefault="00690A05" w:rsidP="00690A05">
      <w:r>
        <w:t xml:space="preserve">Action: When clicking on products                                </w:t>
      </w:r>
    </w:p>
    <w:p w14:paraId="78615CD7" w14:textId="77777777" w:rsidR="00690A05" w:rsidRDefault="00690A05" w:rsidP="00690A05">
      <w:r>
        <w:t>Steps:</w:t>
      </w:r>
    </w:p>
    <w:p w14:paraId="4A339EC3" w14:textId="77777777" w:rsidR="00690A05" w:rsidRDefault="00690A05" w:rsidP="00690A05">
      <w:r>
        <w:t>Expected Results: You can see the products</w:t>
      </w:r>
    </w:p>
    <w:p w14:paraId="395E8604" w14:textId="77777777" w:rsidR="00690A05" w:rsidRDefault="00690A05" w:rsidP="00690A05">
      <w:r>
        <w:t>Pass/Fail: Pass</w:t>
      </w:r>
    </w:p>
    <w:p w14:paraId="7A4825DC" w14:textId="77777777" w:rsidR="00690A05" w:rsidRDefault="00690A05" w:rsidP="00690A05">
      <w:r>
        <w:rPr>
          <w:noProof/>
          <w:lang w:eastAsia="en-GB" w:bidi="ne-NP"/>
        </w:rPr>
        <w:drawing>
          <wp:inline distT="114300" distB="114300" distL="114300" distR="114300" wp14:anchorId="291D7F67" wp14:editId="6BAD65F6">
            <wp:extent cx="5734050" cy="2824400"/>
            <wp:effectExtent l="0" t="0" r="0" b="0"/>
            <wp:docPr id="2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7"/>
                    <a:srcRect/>
                    <a:stretch>
                      <a:fillRect/>
                    </a:stretch>
                  </pic:blipFill>
                  <pic:spPr>
                    <a:xfrm>
                      <a:off x="0" y="0"/>
                      <a:ext cx="5734050" cy="2824400"/>
                    </a:xfrm>
                    <a:prstGeom prst="rect">
                      <a:avLst/>
                    </a:prstGeom>
                    <a:ln/>
                  </pic:spPr>
                </pic:pic>
              </a:graphicData>
            </a:graphic>
          </wp:inline>
        </w:drawing>
      </w:r>
    </w:p>
    <w:p w14:paraId="3CE16408" w14:textId="77777777" w:rsidR="00690A05" w:rsidRDefault="00690A05" w:rsidP="00690A05"/>
    <w:p w14:paraId="2DC74B2B" w14:textId="77777777" w:rsidR="00690A05" w:rsidRDefault="00690A05" w:rsidP="00690A05"/>
    <w:p w14:paraId="519B764E" w14:textId="77777777" w:rsidR="00690A05" w:rsidRDefault="00690A05" w:rsidP="00690A05"/>
    <w:p w14:paraId="54166554" w14:textId="77777777" w:rsidR="00690A05" w:rsidRDefault="00690A05" w:rsidP="00690A05"/>
    <w:p w14:paraId="7A3A1CEE" w14:textId="77777777" w:rsidR="00690A05" w:rsidRDefault="00690A05" w:rsidP="00690A05"/>
    <w:p w14:paraId="2274D95D" w14:textId="77777777" w:rsidR="00690A05" w:rsidRDefault="00690A05" w:rsidP="00690A05"/>
    <w:p w14:paraId="77C384D9" w14:textId="77777777" w:rsidR="00690A05" w:rsidRDefault="00690A05" w:rsidP="00690A05"/>
    <w:p w14:paraId="22CC5E49" w14:textId="77777777" w:rsidR="00690A05" w:rsidRDefault="00690A05" w:rsidP="00690A05">
      <w:r>
        <w:t xml:space="preserve">Action:  When clicking on Update Products                          </w:t>
      </w:r>
    </w:p>
    <w:p w14:paraId="1549EE43" w14:textId="77777777" w:rsidR="00690A05" w:rsidRDefault="00690A05" w:rsidP="00690A05">
      <w:r>
        <w:t>Steps: Click on Update</w:t>
      </w:r>
    </w:p>
    <w:p w14:paraId="50464EB7" w14:textId="77777777" w:rsidR="00690A05" w:rsidRDefault="00690A05" w:rsidP="00690A05">
      <w:r>
        <w:t>Expected Results: You can Update and edit Products</w:t>
      </w:r>
    </w:p>
    <w:p w14:paraId="34469C2C" w14:textId="77777777" w:rsidR="00690A05" w:rsidRDefault="00690A05" w:rsidP="00690A05">
      <w:r>
        <w:t>Pass/Fail: Pass</w:t>
      </w:r>
    </w:p>
    <w:p w14:paraId="13E207B9" w14:textId="77777777" w:rsidR="00690A05" w:rsidRDefault="00690A05" w:rsidP="00690A05">
      <w:r>
        <w:rPr>
          <w:noProof/>
          <w:lang w:eastAsia="en-GB" w:bidi="ne-NP"/>
        </w:rPr>
        <w:lastRenderedPageBreak/>
        <w:drawing>
          <wp:inline distT="114300" distB="114300" distL="114300" distR="114300" wp14:anchorId="762D7C82" wp14:editId="4A0E8807">
            <wp:extent cx="5731200" cy="2971800"/>
            <wp:effectExtent l="0" t="0" r="0" b="0"/>
            <wp:docPr id="2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5731200" cy="2971800"/>
                    </a:xfrm>
                    <a:prstGeom prst="rect">
                      <a:avLst/>
                    </a:prstGeom>
                    <a:ln/>
                  </pic:spPr>
                </pic:pic>
              </a:graphicData>
            </a:graphic>
          </wp:inline>
        </w:drawing>
      </w:r>
    </w:p>
    <w:p w14:paraId="614EFF79" w14:textId="77777777" w:rsidR="00690A05" w:rsidRDefault="00690A05" w:rsidP="00690A05"/>
    <w:p w14:paraId="2EABB8CC" w14:textId="77777777" w:rsidR="00690A05" w:rsidRDefault="00690A05" w:rsidP="00690A05"/>
    <w:p w14:paraId="0CDD3CE9" w14:textId="77777777" w:rsidR="00690A05" w:rsidRDefault="00690A05" w:rsidP="00690A05"/>
    <w:p w14:paraId="1E765F1C" w14:textId="77777777" w:rsidR="00690A05" w:rsidRDefault="00690A05" w:rsidP="00690A05"/>
    <w:p w14:paraId="3E2B6BF2" w14:textId="77777777" w:rsidR="00690A05" w:rsidRDefault="00690A05" w:rsidP="00690A05"/>
    <w:p w14:paraId="22D8F44A" w14:textId="77777777" w:rsidR="00690A05" w:rsidRDefault="00690A05" w:rsidP="00690A05"/>
    <w:p w14:paraId="78207865" w14:textId="77777777" w:rsidR="00690A05" w:rsidRDefault="00690A05" w:rsidP="00690A05"/>
    <w:p w14:paraId="10B7BFC4" w14:textId="77777777" w:rsidR="00690A05" w:rsidRDefault="00690A05" w:rsidP="00690A05"/>
    <w:p w14:paraId="74448C74" w14:textId="77777777" w:rsidR="00690A05" w:rsidRDefault="00690A05" w:rsidP="00690A05"/>
    <w:p w14:paraId="04CD3E92" w14:textId="77777777" w:rsidR="00690A05" w:rsidRDefault="00690A05" w:rsidP="00690A05"/>
    <w:p w14:paraId="50E62767" w14:textId="77777777" w:rsidR="00690A05" w:rsidRDefault="00690A05" w:rsidP="00690A05"/>
    <w:p w14:paraId="28827562" w14:textId="77777777" w:rsidR="00690A05" w:rsidRDefault="00690A05" w:rsidP="00690A05"/>
    <w:p w14:paraId="2FDDF7B6" w14:textId="77777777" w:rsidR="00690A05" w:rsidRDefault="00690A05" w:rsidP="00690A05"/>
    <w:p w14:paraId="7174C30D" w14:textId="77777777" w:rsidR="00690A05" w:rsidRDefault="00690A05" w:rsidP="00690A05"/>
    <w:p w14:paraId="276BC3EF" w14:textId="77777777" w:rsidR="00690A05" w:rsidRDefault="00690A05" w:rsidP="00690A05"/>
    <w:p w14:paraId="6C486530" w14:textId="77777777" w:rsidR="00690A05" w:rsidRDefault="00690A05" w:rsidP="00690A05"/>
    <w:p w14:paraId="305ED993" w14:textId="77777777" w:rsidR="00690A05" w:rsidRDefault="00690A05" w:rsidP="00690A05"/>
    <w:p w14:paraId="41CDAF0C" w14:textId="77777777" w:rsidR="00690A05" w:rsidRDefault="00690A05" w:rsidP="00690A05"/>
    <w:p w14:paraId="0AC1469D" w14:textId="77777777" w:rsidR="00690A05" w:rsidRDefault="00690A05" w:rsidP="00690A05"/>
    <w:p w14:paraId="33BEB40D" w14:textId="77777777" w:rsidR="00690A05" w:rsidRDefault="00690A05" w:rsidP="00690A05"/>
    <w:p w14:paraId="360E2759" w14:textId="77777777" w:rsidR="00690A05" w:rsidRDefault="00690A05" w:rsidP="00690A05"/>
    <w:p w14:paraId="580845E4" w14:textId="77777777" w:rsidR="00690A05" w:rsidRDefault="00690A05" w:rsidP="00690A05"/>
    <w:p w14:paraId="506E1D62" w14:textId="77777777" w:rsidR="00690A05" w:rsidRDefault="00690A05" w:rsidP="00690A05">
      <w:r>
        <w:t xml:space="preserve">Action:   When Clicking on Delete Products                             </w:t>
      </w:r>
    </w:p>
    <w:p w14:paraId="2B6A2579" w14:textId="77777777" w:rsidR="00690A05" w:rsidRDefault="00690A05" w:rsidP="00690A05">
      <w:r>
        <w:t>Steps: Click on Delete</w:t>
      </w:r>
    </w:p>
    <w:p w14:paraId="222C69E0" w14:textId="77777777" w:rsidR="00690A05" w:rsidRDefault="00690A05" w:rsidP="00690A05">
      <w:r>
        <w:t>Expected Results: A product is deleted</w:t>
      </w:r>
    </w:p>
    <w:p w14:paraId="1CE684D4" w14:textId="77777777" w:rsidR="00690A05" w:rsidRDefault="00690A05" w:rsidP="00690A05">
      <w:r>
        <w:t>Pass/Fail: Pass</w:t>
      </w:r>
    </w:p>
    <w:p w14:paraId="5282734F" w14:textId="77777777" w:rsidR="00690A05" w:rsidRDefault="00690A05" w:rsidP="00690A05">
      <w:r>
        <w:rPr>
          <w:noProof/>
          <w:lang w:eastAsia="en-GB" w:bidi="ne-NP"/>
        </w:rPr>
        <w:lastRenderedPageBreak/>
        <w:drawing>
          <wp:inline distT="114300" distB="114300" distL="114300" distR="114300" wp14:anchorId="2A8557AD" wp14:editId="5881473C">
            <wp:extent cx="5734050" cy="3125674"/>
            <wp:effectExtent l="0" t="0" r="0" b="0"/>
            <wp:docPr id="2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7"/>
                    <a:srcRect/>
                    <a:stretch>
                      <a:fillRect/>
                    </a:stretch>
                  </pic:blipFill>
                  <pic:spPr>
                    <a:xfrm>
                      <a:off x="0" y="0"/>
                      <a:ext cx="5734050" cy="3125674"/>
                    </a:xfrm>
                    <a:prstGeom prst="rect">
                      <a:avLst/>
                    </a:prstGeom>
                    <a:ln/>
                  </pic:spPr>
                </pic:pic>
              </a:graphicData>
            </a:graphic>
          </wp:inline>
        </w:drawing>
      </w:r>
    </w:p>
    <w:p w14:paraId="718E83AD" w14:textId="77777777" w:rsidR="00690A05" w:rsidRDefault="00690A05" w:rsidP="00690A05"/>
    <w:p w14:paraId="035E65DC" w14:textId="77777777" w:rsidR="00690A05" w:rsidRDefault="00690A05" w:rsidP="00690A05"/>
    <w:p w14:paraId="57764C83" w14:textId="77777777" w:rsidR="00690A05" w:rsidRDefault="00690A05" w:rsidP="00690A05"/>
    <w:p w14:paraId="70622224" w14:textId="77777777" w:rsidR="00690A05" w:rsidRDefault="00690A05" w:rsidP="00690A05"/>
    <w:p w14:paraId="7FC4B623" w14:textId="77777777" w:rsidR="00690A05" w:rsidRDefault="00690A05" w:rsidP="00690A05"/>
    <w:p w14:paraId="388C4EAE" w14:textId="77777777" w:rsidR="00690A05" w:rsidRDefault="00690A05" w:rsidP="00690A05"/>
    <w:p w14:paraId="79B34DB0" w14:textId="77777777" w:rsidR="00690A05" w:rsidRDefault="00690A05" w:rsidP="00690A05"/>
    <w:p w14:paraId="6EB84907" w14:textId="77777777" w:rsidR="00690A05" w:rsidRDefault="00690A05" w:rsidP="00690A05"/>
    <w:p w14:paraId="2ED6878E" w14:textId="77777777" w:rsidR="00690A05" w:rsidRDefault="00690A05" w:rsidP="00690A05"/>
    <w:p w14:paraId="771B2FB8" w14:textId="77777777" w:rsidR="00690A05" w:rsidRDefault="00690A05" w:rsidP="00690A05"/>
    <w:p w14:paraId="69029D94" w14:textId="77777777" w:rsidR="00690A05" w:rsidRDefault="00690A05" w:rsidP="00690A05">
      <w:r>
        <w:t xml:space="preserve">Action:  When clicking on Customers                          </w:t>
      </w:r>
    </w:p>
    <w:p w14:paraId="24641ACC" w14:textId="77777777" w:rsidR="00690A05" w:rsidRDefault="00690A05" w:rsidP="00690A05">
      <w:r>
        <w:t>Steps: Click on Customer</w:t>
      </w:r>
    </w:p>
    <w:p w14:paraId="2F64CA65" w14:textId="77777777" w:rsidR="00690A05" w:rsidRDefault="00690A05" w:rsidP="00690A05">
      <w:r>
        <w:t>Expected Results: It will display details of Customers</w:t>
      </w:r>
    </w:p>
    <w:p w14:paraId="48B546B4" w14:textId="77777777" w:rsidR="00690A05" w:rsidRDefault="00690A05" w:rsidP="00690A05">
      <w:r>
        <w:t>Pass/Fail: Pass</w:t>
      </w:r>
    </w:p>
    <w:p w14:paraId="6D664234" w14:textId="77777777" w:rsidR="00690A05" w:rsidRDefault="00690A05" w:rsidP="00690A05">
      <w:r>
        <w:rPr>
          <w:noProof/>
          <w:lang w:eastAsia="en-GB" w:bidi="ne-NP"/>
        </w:rPr>
        <w:drawing>
          <wp:inline distT="114300" distB="114300" distL="114300" distR="114300" wp14:anchorId="7296BC42" wp14:editId="1BC12CA9">
            <wp:extent cx="5734050" cy="2471738"/>
            <wp:effectExtent l="0" t="0" r="0" b="0"/>
            <wp:docPr id="2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9"/>
                    <a:srcRect/>
                    <a:stretch>
                      <a:fillRect/>
                    </a:stretch>
                  </pic:blipFill>
                  <pic:spPr>
                    <a:xfrm>
                      <a:off x="0" y="0"/>
                      <a:ext cx="5734050" cy="2471738"/>
                    </a:xfrm>
                    <a:prstGeom prst="rect">
                      <a:avLst/>
                    </a:prstGeom>
                    <a:ln/>
                  </pic:spPr>
                </pic:pic>
              </a:graphicData>
            </a:graphic>
          </wp:inline>
        </w:drawing>
      </w:r>
    </w:p>
    <w:p w14:paraId="0706A46E" w14:textId="77777777" w:rsidR="00690A05" w:rsidRDefault="00690A05" w:rsidP="00690A05"/>
    <w:p w14:paraId="24DEB3DB" w14:textId="77777777" w:rsidR="00690A05" w:rsidRDefault="00690A05" w:rsidP="00690A05"/>
    <w:p w14:paraId="0EA68C43" w14:textId="77777777" w:rsidR="00690A05" w:rsidRDefault="00690A05" w:rsidP="00690A05"/>
    <w:p w14:paraId="265FA68E" w14:textId="77777777" w:rsidR="00690A05" w:rsidRDefault="00690A05" w:rsidP="00690A05"/>
    <w:p w14:paraId="3E85629D" w14:textId="77777777" w:rsidR="00690A05" w:rsidRDefault="00690A05" w:rsidP="00690A05"/>
    <w:p w14:paraId="1E24F063" w14:textId="77777777" w:rsidR="00690A05" w:rsidRDefault="00690A05" w:rsidP="00690A05"/>
    <w:p w14:paraId="0A26C728" w14:textId="77777777" w:rsidR="00690A05" w:rsidRDefault="00690A05" w:rsidP="00690A05">
      <w:r>
        <w:t xml:space="preserve">Action: When clicked on Delete                       </w:t>
      </w:r>
    </w:p>
    <w:p w14:paraId="0CB2FE0F" w14:textId="77777777" w:rsidR="00690A05" w:rsidRDefault="00690A05" w:rsidP="00690A05">
      <w:r>
        <w:t>Steps:  Click on Delete</w:t>
      </w:r>
    </w:p>
    <w:p w14:paraId="49C94596" w14:textId="77777777" w:rsidR="00690A05" w:rsidRDefault="00690A05" w:rsidP="00690A05">
      <w:r>
        <w:t>Expected Results: Customer is deleted</w:t>
      </w:r>
    </w:p>
    <w:p w14:paraId="497F77EA" w14:textId="77777777" w:rsidR="00690A05" w:rsidRDefault="00690A05" w:rsidP="00690A05">
      <w:r>
        <w:t>Pass/Fail: Pass</w:t>
      </w:r>
    </w:p>
    <w:p w14:paraId="3A281F7B" w14:textId="77777777" w:rsidR="00690A05" w:rsidRDefault="00690A05" w:rsidP="00690A05"/>
    <w:p w14:paraId="304C727F" w14:textId="77777777" w:rsidR="00690A05" w:rsidRDefault="00690A05" w:rsidP="00690A05">
      <w:r>
        <w:rPr>
          <w:noProof/>
          <w:lang w:eastAsia="en-GB" w:bidi="ne-NP"/>
        </w:rPr>
        <w:drawing>
          <wp:inline distT="114300" distB="114300" distL="114300" distR="114300" wp14:anchorId="5CDB0C76" wp14:editId="5A79E621">
            <wp:extent cx="5734050" cy="3857099"/>
            <wp:effectExtent l="0" t="0" r="0" b="0"/>
            <wp:docPr id="2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0"/>
                    <a:srcRect/>
                    <a:stretch>
                      <a:fillRect/>
                    </a:stretch>
                  </pic:blipFill>
                  <pic:spPr>
                    <a:xfrm>
                      <a:off x="0" y="0"/>
                      <a:ext cx="5734050" cy="3857099"/>
                    </a:xfrm>
                    <a:prstGeom prst="rect">
                      <a:avLst/>
                    </a:prstGeom>
                    <a:ln/>
                  </pic:spPr>
                </pic:pic>
              </a:graphicData>
            </a:graphic>
          </wp:inline>
        </w:drawing>
      </w:r>
    </w:p>
    <w:p w14:paraId="7FD1508B" w14:textId="77777777" w:rsidR="00690A05" w:rsidRDefault="00690A05" w:rsidP="00690A05"/>
    <w:p w14:paraId="1C0BDF9B" w14:textId="77777777" w:rsidR="00690A05" w:rsidRDefault="00690A05" w:rsidP="00690A05"/>
    <w:p w14:paraId="0E8E0192" w14:textId="77777777" w:rsidR="00690A05" w:rsidRDefault="00690A05" w:rsidP="00690A05"/>
    <w:p w14:paraId="78DF03B8" w14:textId="77777777" w:rsidR="00690A05" w:rsidRDefault="00690A05" w:rsidP="00690A05"/>
    <w:p w14:paraId="1E9EA733" w14:textId="77777777" w:rsidR="00690A05" w:rsidRDefault="00690A05" w:rsidP="00690A05"/>
    <w:p w14:paraId="47812505" w14:textId="77777777" w:rsidR="00690A05" w:rsidRDefault="00690A05" w:rsidP="00690A05"/>
    <w:p w14:paraId="40761452" w14:textId="77777777" w:rsidR="00690A05" w:rsidRDefault="00690A05" w:rsidP="00690A05"/>
    <w:p w14:paraId="0CF67006" w14:textId="77777777" w:rsidR="00690A05" w:rsidRDefault="00690A05" w:rsidP="00690A05"/>
    <w:p w14:paraId="65344EAC" w14:textId="77777777" w:rsidR="00690A05" w:rsidRDefault="00690A05" w:rsidP="00690A05"/>
    <w:p w14:paraId="22BB1B0A" w14:textId="77777777" w:rsidR="00690A05" w:rsidRDefault="00690A05" w:rsidP="00690A05"/>
    <w:p w14:paraId="7F092073" w14:textId="77777777" w:rsidR="00690A05" w:rsidRDefault="00690A05" w:rsidP="00690A05"/>
    <w:p w14:paraId="1C2EE978" w14:textId="77777777" w:rsidR="00690A05" w:rsidRDefault="00690A05" w:rsidP="00690A05"/>
    <w:p w14:paraId="4EBF66A7" w14:textId="77777777" w:rsidR="00690A05" w:rsidRDefault="00690A05" w:rsidP="00690A05"/>
    <w:p w14:paraId="1FD1E824" w14:textId="77777777" w:rsidR="00690A05" w:rsidRDefault="00690A05" w:rsidP="00690A05"/>
    <w:p w14:paraId="52C36DE4" w14:textId="77777777" w:rsidR="00690A05" w:rsidRDefault="00690A05" w:rsidP="00690A05"/>
    <w:p w14:paraId="2E5BA23D" w14:textId="77777777" w:rsidR="00690A05" w:rsidRDefault="00690A05" w:rsidP="00690A05"/>
    <w:p w14:paraId="0C6BD2E8" w14:textId="77777777" w:rsidR="00690A05" w:rsidRDefault="00690A05" w:rsidP="00690A05"/>
    <w:p w14:paraId="1F86D278" w14:textId="77777777" w:rsidR="00690A05" w:rsidRDefault="00690A05" w:rsidP="00690A05"/>
    <w:p w14:paraId="12450450" w14:textId="77777777" w:rsidR="00690A05" w:rsidRDefault="00690A05" w:rsidP="00690A05"/>
    <w:p w14:paraId="7CC325CF" w14:textId="77777777" w:rsidR="00690A05" w:rsidRDefault="00690A05" w:rsidP="00690A05">
      <w:r>
        <w:lastRenderedPageBreak/>
        <w:t>Action: When clicked on Traders</w:t>
      </w:r>
    </w:p>
    <w:p w14:paraId="658E719B" w14:textId="77777777" w:rsidR="00690A05" w:rsidRDefault="00690A05" w:rsidP="00690A05">
      <w:r>
        <w:t>Steps: Click on Traders</w:t>
      </w:r>
    </w:p>
    <w:p w14:paraId="24A92772" w14:textId="77777777" w:rsidR="00690A05" w:rsidRDefault="00690A05" w:rsidP="00690A05">
      <w:r>
        <w:t>Expected Results: Traders list will be displayed</w:t>
      </w:r>
    </w:p>
    <w:p w14:paraId="085AF59E" w14:textId="77777777" w:rsidR="00690A05" w:rsidRDefault="00690A05" w:rsidP="00690A05">
      <w:r>
        <w:t>Pass/Fail: Pass</w:t>
      </w:r>
    </w:p>
    <w:p w14:paraId="248D6087" w14:textId="77777777" w:rsidR="00690A05" w:rsidRDefault="00690A05" w:rsidP="00690A05">
      <w:r>
        <w:rPr>
          <w:noProof/>
          <w:lang w:eastAsia="en-GB" w:bidi="ne-NP"/>
        </w:rPr>
        <w:drawing>
          <wp:inline distT="114300" distB="114300" distL="114300" distR="114300" wp14:anchorId="117E62F9" wp14:editId="38A79BE9">
            <wp:extent cx="5731200" cy="1435100"/>
            <wp:effectExtent l="0" t="0" r="0" b="0"/>
            <wp:docPr id="2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1"/>
                    <a:srcRect/>
                    <a:stretch>
                      <a:fillRect/>
                    </a:stretch>
                  </pic:blipFill>
                  <pic:spPr>
                    <a:xfrm>
                      <a:off x="0" y="0"/>
                      <a:ext cx="5731200" cy="1435100"/>
                    </a:xfrm>
                    <a:prstGeom prst="rect">
                      <a:avLst/>
                    </a:prstGeom>
                    <a:ln/>
                  </pic:spPr>
                </pic:pic>
              </a:graphicData>
            </a:graphic>
          </wp:inline>
        </w:drawing>
      </w:r>
    </w:p>
    <w:p w14:paraId="5EBCE260" w14:textId="77777777" w:rsidR="00690A05" w:rsidRDefault="00690A05" w:rsidP="00690A05"/>
    <w:p w14:paraId="0F4553B8" w14:textId="77777777" w:rsidR="00690A05" w:rsidRDefault="00690A05" w:rsidP="00690A05"/>
    <w:p w14:paraId="71A98153" w14:textId="77777777" w:rsidR="00690A05" w:rsidRDefault="00690A05" w:rsidP="00690A05">
      <w:r>
        <w:t xml:space="preserve">Action: When clicked on Delete                  </w:t>
      </w:r>
    </w:p>
    <w:p w14:paraId="0ED331EF" w14:textId="77777777" w:rsidR="00690A05" w:rsidRDefault="00690A05" w:rsidP="00690A05">
      <w:r>
        <w:t>Steps: Click on Delete</w:t>
      </w:r>
    </w:p>
    <w:p w14:paraId="572F5D23" w14:textId="77777777" w:rsidR="00690A05" w:rsidRDefault="00690A05" w:rsidP="00690A05">
      <w:r>
        <w:t>Expected Results: Trader’s data will be deleted</w:t>
      </w:r>
    </w:p>
    <w:p w14:paraId="4F14F436" w14:textId="77777777" w:rsidR="00690A05" w:rsidRDefault="00690A05" w:rsidP="00690A05">
      <w:r>
        <w:t>Pass/Fail: Pass</w:t>
      </w:r>
    </w:p>
    <w:p w14:paraId="71E9960E" w14:textId="77777777" w:rsidR="00690A05" w:rsidRDefault="00690A05" w:rsidP="00690A05"/>
    <w:p w14:paraId="292E7A25" w14:textId="77777777" w:rsidR="00690A05" w:rsidRDefault="00690A05" w:rsidP="00690A05">
      <w:r>
        <w:rPr>
          <w:noProof/>
          <w:lang w:eastAsia="en-GB" w:bidi="ne-NP"/>
        </w:rPr>
        <w:drawing>
          <wp:inline distT="114300" distB="114300" distL="114300" distR="114300" wp14:anchorId="11150EFE" wp14:editId="6FECD57A">
            <wp:extent cx="5734050" cy="2283399"/>
            <wp:effectExtent l="0" t="0" r="0" b="0"/>
            <wp:docPr id="2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1"/>
                    <a:srcRect/>
                    <a:stretch>
                      <a:fillRect/>
                    </a:stretch>
                  </pic:blipFill>
                  <pic:spPr>
                    <a:xfrm>
                      <a:off x="0" y="0"/>
                      <a:ext cx="5734050" cy="2283399"/>
                    </a:xfrm>
                    <a:prstGeom prst="rect">
                      <a:avLst/>
                    </a:prstGeom>
                    <a:ln/>
                  </pic:spPr>
                </pic:pic>
              </a:graphicData>
            </a:graphic>
          </wp:inline>
        </w:drawing>
      </w:r>
    </w:p>
    <w:p w14:paraId="77109602" w14:textId="77777777" w:rsidR="00690A05" w:rsidRDefault="00690A05" w:rsidP="00690A05"/>
    <w:p w14:paraId="5257D03F" w14:textId="77777777" w:rsidR="00690A05" w:rsidRDefault="00690A05" w:rsidP="00690A05"/>
    <w:p w14:paraId="0DDCF51B" w14:textId="77777777" w:rsidR="00690A05" w:rsidRDefault="00690A05" w:rsidP="00690A05"/>
    <w:p w14:paraId="70B3B5B8" w14:textId="77777777" w:rsidR="00690A05" w:rsidRDefault="00690A05" w:rsidP="00690A05">
      <w:r>
        <w:t xml:space="preserve">Action:    When clicked on logout                       </w:t>
      </w:r>
    </w:p>
    <w:p w14:paraId="394F346D" w14:textId="77777777" w:rsidR="00690A05" w:rsidRDefault="00690A05" w:rsidP="00690A05">
      <w:r>
        <w:t>Steps: Click on Logout</w:t>
      </w:r>
    </w:p>
    <w:p w14:paraId="2E9B18AF" w14:textId="77777777" w:rsidR="00690A05" w:rsidRDefault="00690A05" w:rsidP="00690A05">
      <w:r>
        <w:t>Expected Results: You can logout from the page.</w:t>
      </w:r>
    </w:p>
    <w:p w14:paraId="0F0EB84F" w14:textId="77777777" w:rsidR="00690A05" w:rsidRDefault="00690A05" w:rsidP="00690A05">
      <w:r>
        <w:t>Pass/Fail: Pass</w:t>
      </w:r>
    </w:p>
    <w:p w14:paraId="42C17428" w14:textId="77777777" w:rsidR="00690A05" w:rsidRDefault="00690A05" w:rsidP="00690A05"/>
    <w:p w14:paraId="12920AFC" w14:textId="77777777" w:rsidR="00690A05" w:rsidRDefault="00690A05" w:rsidP="00690A05">
      <w:r>
        <w:rPr>
          <w:noProof/>
          <w:lang w:eastAsia="en-GB" w:bidi="ne-NP"/>
        </w:rPr>
        <w:lastRenderedPageBreak/>
        <w:drawing>
          <wp:inline distT="114300" distB="114300" distL="114300" distR="114300" wp14:anchorId="6BC693CB" wp14:editId="3C20B0EE">
            <wp:extent cx="5731200" cy="1701800"/>
            <wp:effectExtent l="0" t="0" r="0" b="0"/>
            <wp:docPr id="26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2"/>
                    <a:srcRect/>
                    <a:stretch>
                      <a:fillRect/>
                    </a:stretch>
                  </pic:blipFill>
                  <pic:spPr>
                    <a:xfrm>
                      <a:off x="0" y="0"/>
                      <a:ext cx="5731200" cy="1701800"/>
                    </a:xfrm>
                    <a:prstGeom prst="rect">
                      <a:avLst/>
                    </a:prstGeom>
                    <a:ln/>
                  </pic:spPr>
                </pic:pic>
              </a:graphicData>
            </a:graphic>
          </wp:inline>
        </w:drawing>
      </w:r>
    </w:p>
    <w:p w14:paraId="79F44D10" w14:textId="77777777" w:rsidR="00E96EB8" w:rsidRDefault="00E96EB8" w:rsidP="00690A05"/>
    <w:p w14:paraId="2C3D69A8" w14:textId="77777777" w:rsidR="00E96EB8" w:rsidRDefault="00E96EB8" w:rsidP="00690A05"/>
    <w:p w14:paraId="0437B75D" w14:textId="51389B51" w:rsidR="00E96EB8" w:rsidRPr="000556F2" w:rsidRDefault="00E96EB8" w:rsidP="00E96EB8">
      <w:pPr>
        <w:rPr>
          <w:b/>
          <w:bCs/>
          <w:sz w:val="32"/>
          <w:szCs w:val="32"/>
        </w:rPr>
      </w:pPr>
      <w:r w:rsidRPr="000556F2">
        <w:rPr>
          <w:b/>
          <w:bCs/>
          <w:sz w:val="32"/>
          <w:szCs w:val="32"/>
        </w:rPr>
        <w:t>Admin Oracle Testing</w:t>
      </w:r>
      <w:r w:rsidR="000556F2" w:rsidRPr="000556F2">
        <w:rPr>
          <w:b/>
          <w:bCs/>
          <w:sz w:val="32"/>
          <w:szCs w:val="32"/>
        </w:rPr>
        <w:t xml:space="preserve"> </w:t>
      </w:r>
    </w:p>
    <w:p w14:paraId="68821D5C" w14:textId="77777777" w:rsidR="00E96EB8" w:rsidRDefault="00E96EB8" w:rsidP="00E96EB8"/>
    <w:p w14:paraId="62AD4390" w14:textId="77777777" w:rsidR="00E96EB8" w:rsidRDefault="00E96EB8" w:rsidP="00E96EB8">
      <w:pPr>
        <w:rPr>
          <w:b/>
        </w:rPr>
      </w:pPr>
      <w:r>
        <w:rPr>
          <w:b/>
        </w:rPr>
        <w:t>1. Sign In</w:t>
      </w:r>
    </w:p>
    <w:p w14:paraId="2C05CFCB" w14:textId="77777777" w:rsidR="00E96EB8" w:rsidRDefault="00E96EB8" w:rsidP="00E96EB8"/>
    <w:p w14:paraId="76016879" w14:textId="77777777" w:rsidR="00E96EB8" w:rsidRDefault="00E96EB8" w:rsidP="00E96EB8">
      <w:r>
        <w:t>Action: Sign in page</w:t>
      </w:r>
    </w:p>
    <w:p w14:paraId="2F11DFF8" w14:textId="77777777" w:rsidR="00E96EB8" w:rsidRDefault="00E96EB8" w:rsidP="00E96EB8">
      <w:r>
        <w:t>Steps: Go to apex oracle.</w:t>
      </w:r>
    </w:p>
    <w:p w14:paraId="5BCA0A3A" w14:textId="77777777" w:rsidR="00E96EB8" w:rsidRDefault="00E96EB8" w:rsidP="00E96EB8">
      <w:r>
        <w:t>Expected Results:Admins are directed to login page</w:t>
      </w:r>
    </w:p>
    <w:p w14:paraId="70F74ACE" w14:textId="77777777" w:rsidR="00E96EB8" w:rsidRDefault="00E96EB8" w:rsidP="00E96EB8">
      <w:r>
        <w:t>Pass/Fail:Pass</w:t>
      </w:r>
    </w:p>
    <w:p w14:paraId="59FDA4B7" w14:textId="77777777" w:rsidR="00E96EB8" w:rsidRDefault="00E96EB8" w:rsidP="00E96EB8">
      <w:r>
        <w:rPr>
          <w:noProof/>
        </w:rPr>
        <w:drawing>
          <wp:inline distT="114300" distB="114300" distL="114300" distR="114300" wp14:anchorId="570B17D3" wp14:editId="5F9DCAF3">
            <wp:extent cx="5943600" cy="3340100"/>
            <wp:effectExtent l="0" t="0" r="0" b="0"/>
            <wp:docPr id="2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3"/>
                    <a:srcRect/>
                    <a:stretch>
                      <a:fillRect/>
                    </a:stretch>
                  </pic:blipFill>
                  <pic:spPr>
                    <a:xfrm>
                      <a:off x="0" y="0"/>
                      <a:ext cx="5943600" cy="3340100"/>
                    </a:xfrm>
                    <a:prstGeom prst="rect">
                      <a:avLst/>
                    </a:prstGeom>
                    <a:ln/>
                  </pic:spPr>
                </pic:pic>
              </a:graphicData>
            </a:graphic>
          </wp:inline>
        </w:drawing>
      </w:r>
    </w:p>
    <w:p w14:paraId="72A4DF43" w14:textId="77777777" w:rsidR="00E96EB8" w:rsidRDefault="00E96EB8" w:rsidP="00E96EB8"/>
    <w:p w14:paraId="3A1604ED" w14:textId="77777777" w:rsidR="00E96EB8" w:rsidRDefault="00E96EB8" w:rsidP="00E96EB8">
      <w:r>
        <w:t>Action: Correct password and email</w:t>
      </w:r>
    </w:p>
    <w:p w14:paraId="79C7CE0A" w14:textId="77777777" w:rsidR="00E96EB8" w:rsidRDefault="00E96EB8" w:rsidP="00E96EB8">
      <w:r>
        <w:t>Steps: Fill the correct information in an appropriate box.</w:t>
      </w:r>
    </w:p>
    <w:p w14:paraId="01383C97" w14:textId="77777777" w:rsidR="00E96EB8" w:rsidRDefault="00E96EB8" w:rsidP="00E96EB8">
      <w:r>
        <w:t>Expected Results:Goes into the dashboard</w:t>
      </w:r>
    </w:p>
    <w:p w14:paraId="65791025" w14:textId="77777777" w:rsidR="00E96EB8" w:rsidRDefault="00E96EB8" w:rsidP="00E96EB8">
      <w:r>
        <w:t>Pass/Fail:Pass</w:t>
      </w:r>
    </w:p>
    <w:p w14:paraId="706D4A7C" w14:textId="77777777" w:rsidR="00E96EB8" w:rsidRDefault="00E96EB8" w:rsidP="00E96EB8">
      <w:r>
        <w:rPr>
          <w:noProof/>
        </w:rPr>
        <w:lastRenderedPageBreak/>
        <w:drawing>
          <wp:inline distT="114300" distB="114300" distL="114300" distR="114300" wp14:anchorId="437FA930" wp14:editId="138A7945">
            <wp:extent cx="5943600" cy="4102100"/>
            <wp:effectExtent l="0" t="0" r="0" b="0"/>
            <wp:docPr id="2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a:stretch>
                      <a:fillRect/>
                    </a:stretch>
                  </pic:blipFill>
                  <pic:spPr>
                    <a:xfrm>
                      <a:off x="0" y="0"/>
                      <a:ext cx="5943600" cy="4102100"/>
                    </a:xfrm>
                    <a:prstGeom prst="rect">
                      <a:avLst/>
                    </a:prstGeom>
                    <a:ln/>
                  </pic:spPr>
                </pic:pic>
              </a:graphicData>
            </a:graphic>
          </wp:inline>
        </w:drawing>
      </w:r>
    </w:p>
    <w:p w14:paraId="2BCF63B2" w14:textId="77777777" w:rsidR="00E96EB8" w:rsidRDefault="00E96EB8" w:rsidP="00E96EB8"/>
    <w:p w14:paraId="4E3065D3" w14:textId="77777777" w:rsidR="00E96EB8" w:rsidRDefault="00E96EB8" w:rsidP="00E96EB8"/>
    <w:p w14:paraId="31BF3867" w14:textId="77777777" w:rsidR="00E96EB8" w:rsidRDefault="00E96EB8" w:rsidP="00E96EB8"/>
    <w:p w14:paraId="0FE39EB6" w14:textId="77777777" w:rsidR="00E96EB8" w:rsidRDefault="00E96EB8" w:rsidP="00E96EB8">
      <w:r>
        <w:t>Action: If inserted incorrect password and Email</w:t>
      </w:r>
    </w:p>
    <w:p w14:paraId="2A4C770C" w14:textId="77777777" w:rsidR="00E96EB8" w:rsidRDefault="00E96EB8" w:rsidP="00E96EB8">
      <w:r>
        <w:t>Steps:Fill the incorrect login credentials.</w:t>
      </w:r>
    </w:p>
    <w:p w14:paraId="527FD369" w14:textId="77777777" w:rsidR="00E96EB8" w:rsidRDefault="00E96EB8" w:rsidP="00E96EB8">
      <w:r>
        <w:t>Expected Results: Error message is displayed</w:t>
      </w:r>
    </w:p>
    <w:p w14:paraId="0CDE4B00" w14:textId="77777777" w:rsidR="00E96EB8" w:rsidRDefault="00E96EB8" w:rsidP="00E96EB8">
      <w:r>
        <w:t xml:space="preserve">Pass/Fail:Pass </w:t>
      </w:r>
    </w:p>
    <w:p w14:paraId="46EFE909" w14:textId="77777777" w:rsidR="00E96EB8" w:rsidRDefault="00E96EB8" w:rsidP="00E96EB8">
      <w:r>
        <w:rPr>
          <w:noProof/>
        </w:rPr>
        <w:drawing>
          <wp:inline distT="114300" distB="114300" distL="114300" distR="114300" wp14:anchorId="425B15F2" wp14:editId="3B65C280">
            <wp:extent cx="5943600" cy="3340100"/>
            <wp:effectExtent l="0" t="0" r="0" b="0"/>
            <wp:docPr id="2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5943600" cy="3340100"/>
                    </a:xfrm>
                    <a:prstGeom prst="rect">
                      <a:avLst/>
                    </a:prstGeom>
                    <a:ln/>
                  </pic:spPr>
                </pic:pic>
              </a:graphicData>
            </a:graphic>
          </wp:inline>
        </w:drawing>
      </w:r>
    </w:p>
    <w:p w14:paraId="7CCBD449" w14:textId="77777777" w:rsidR="00E96EB8" w:rsidRDefault="00E96EB8" w:rsidP="00E96EB8"/>
    <w:p w14:paraId="329BE271" w14:textId="77777777" w:rsidR="00E96EB8" w:rsidRDefault="00E96EB8" w:rsidP="00E96EB8">
      <w:r>
        <w:t>2. Dashboard</w:t>
      </w:r>
    </w:p>
    <w:p w14:paraId="214ACE83" w14:textId="77777777" w:rsidR="00E96EB8" w:rsidRDefault="00E96EB8" w:rsidP="00E96EB8"/>
    <w:p w14:paraId="4DE139AD" w14:textId="77777777" w:rsidR="00E96EB8" w:rsidRDefault="00E96EB8" w:rsidP="00E96EB8"/>
    <w:p w14:paraId="546E83A1" w14:textId="77777777" w:rsidR="00E96EB8" w:rsidRDefault="00E96EB8" w:rsidP="00E96EB8">
      <w:r>
        <w:t>Action: View Customer</w:t>
      </w:r>
    </w:p>
    <w:p w14:paraId="2EBC92E7" w14:textId="77777777" w:rsidR="00E96EB8" w:rsidRDefault="00E96EB8" w:rsidP="00E96EB8">
      <w:r>
        <w:t>Steps: Click on Customer</w:t>
      </w:r>
    </w:p>
    <w:p w14:paraId="135C727A" w14:textId="77777777" w:rsidR="00E96EB8" w:rsidRDefault="00E96EB8" w:rsidP="00E96EB8">
      <w:r>
        <w:t>Expected Results: You can view Customer’s data</w:t>
      </w:r>
    </w:p>
    <w:p w14:paraId="5CA05B88" w14:textId="77777777" w:rsidR="00E96EB8" w:rsidRDefault="00E96EB8" w:rsidP="00E96EB8">
      <w:r>
        <w:t>Pass/Fail: Pass</w:t>
      </w:r>
    </w:p>
    <w:p w14:paraId="0EE44681" w14:textId="77777777" w:rsidR="00E96EB8" w:rsidRDefault="00E96EB8" w:rsidP="00E96EB8">
      <w:r>
        <w:rPr>
          <w:noProof/>
        </w:rPr>
        <w:drawing>
          <wp:inline distT="114300" distB="114300" distL="114300" distR="114300" wp14:anchorId="49E37D52" wp14:editId="374B7DF1">
            <wp:extent cx="5943600" cy="2882900"/>
            <wp:effectExtent l="0" t="0" r="0" b="0"/>
            <wp:docPr id="2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6"/>
                    <a:srcRect/>
                    <a:stretch>
                      <a:fillRect/>
                    </a:stretch>
                  </pic:blipFill>
                  <pic:spPr>
                    <a:xfrm>
                      <a:off x="0" y="0"/>
                      <a:ext cx="5943600" cy="2882900"/>
                    </a:xfrm>
                    <a:prstGeom prst="rect">
                      <a:avLst/>
                    </a:prstGeom>
                    <a:ln/>
                  </pic:spPr>
                </pic:pic>
              </a:graphicData>
            </a:graphic>
          </wp:inline>
        </w:drawing>
      </w:r>
    </w:p>
    <w:p w14:paraId="66716B06" w14:textId="77777777" w:rsidR="00E96EB8" w:rsidRDefault="00E96EB8" w:rsidP="00E96EB8">
      <w:r>
        <w:t xml:space="preserve"> </w:t>
      </w:r>
    </w:p>
    <w:p w14:paraId="2823ACCF" w14:textId="77777777" w:rsidR="00E96EB8" w:rsidRDefault="00E96EB8" w:rsidP="00E96EB8"/>
    <w:p w14:paraId="7BA93CB0" w14:textId="77777777" w:rsidR="00E96EB8" w:rsidRDefault="00E96EB8" w:rsidP="00E96EB8"/>
    <w:p w14:paraId="268A34AF" w14:textId="77777777" w:rsidR="00E96EB8" w:rsidRDefault="00E96EB8" w:rsidP="00E96EB8"/>
    <w:p w14:paraId="1F13E416" w14:textId="77777777" w:rsidR="00E96EB8" w:rsidRDefault="00E96EB8" w:rsidP="00E96EB8"/>
    <w:p w14:paraId="5921D08B" w14:textId="77777777" w:rsidR="00E96EB8" w:rsidRDefault="00E96EB8" w:rsidP="00E96EB8"/>
    <w:p w14:paraId="014A5950" w14:textId="77777777" w:rsidR="00E96EB8" w:rsidRDefault="00E96EB8" w:rsidP="00E96EB8">
      <w:r>
        <w:t xml:space="preserve">Action: View Trader </w:t>
      </w:r>
    </w:p>
    <w:p w14:paraId="1C510C5C" w14:textId="77777777" w:rsidR="00E96EB8" w:rsidRDefault="00E96EB8" w:rsidP="00E96EB8">
      <w:r>
        <w:t>Steps: Click on Trader</w:t>
      </w:r>
    </w:p>
    <w:p w14:paraId="6C53E509" w14:textId="77777777" w:rsidR="00E96EB8" w:rsidRDefault="00E96EB8" w:rsidP="00E96EB8">
      <w:r>
        <w:t>Expected Results: Shows trader List.</w:t>
      </w:r>
    </w:p>
    <w:p w14:paraId="698677C6" w14:textId="77777777" w:rsidR="00E96EB8" w:rsidRDefault="00E96EB8" w:rsidP="00E96EB8">
      <w:r>
        <w:t xml:space="preserve">Pass/Fail: Pass </w:t>
      </w:r>
    </w:p>
    <w:p w14:paraId="66ADE5EE" w14:textId="77777777" w:rsidR="00E96EB8" w:rsidRDefault="00E96EB8" w:rsidP="00E96EB8">
      <w:r>
        <w:rPr>
          <w:noProof/>
        </w:rPr>
        <w:lastRenderedPageBreak/>
        <w:drawing>
          <wp:inline distT="114300" distB="114300" distL="114300" distR="114300" wp14:anchorId="662B6782" wp14:editId="2A2EC1B7">
            <wp:extent cx="5943600" cy="26924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7"/>
                    <a:srcRect/>
                    <a:stretch>
                      <a:fillRect/>
                    </a:stretch>
                  </pic:blipFill>
                  <pic:spPr>
                    <a:xfrm>
                      <a:off x="0" y="0"/>
                      <a:ext cx="5943600" cy="2692400"/>
                    </a:xfrm>
                    <a:prstGeom prst="rect">
                      <a:avLst/>
                    </a:prstGeom>
                    <a:ln/>
                  </pic:spPr>
                </pic:pic>
              </a:graphicData>
            </a:graphic>
          </wp:inline>
        </w:drawing>
      </w:r>
    </w:p>
    <w:p w14:paraId="385AD718" w14:textId="77777777" w:rsidR="00E96EB8" w:rsidRDefault="00E96EB8" w:rsidP="00E96EB8">
      <w:r>
        <w:t xml:space="preserve"> </w:t>
      </w:r>
    </w:p>
    <w:p w14:paraId="0FFA8252" w14:textId="77777777" w:rsidR="00E96EB8" w:rsidRDefault="00E96EB8" w:rsidP="00E96EB8"/>
    <w:p w14:paraId="18664C06" w14:textId="77777777" w:rsidR="00E96EB8" w:rsidRDefault="00E96EB8" w:rsidP="00E96EB8"/>
    <w:p w14:paraId="277F398E" w14:textId="77777777" w:rsidR="00E96EB8" w:rsidRDefault="00E96EB8" w:rsidP="00E96EB8">
      <w:r>
        <w:t>Action: View Shop</w:t>
      </w:r>
    </w:p>
    <w:p w14:paraId="56CFB8FA" w14:textId="77777777" w:rsidR="00E96EB8" w:rsidRDefault="00E96EB8" w:rsidP="00E96EB8">
      <w:r>
        <w:t xml:space="preserve">Steps: Click on Shop </w:t>
      </w:r>
    </w:p>
    <w:p w14:paraId="79F83817" w14:textId="77777777" w:rsidR="00E96EB8" w:rsidRDefault="00E96EB8" w:rsidP="00E96EB8">
      <w:r>
        <w:t>Expected Results: Shows shop list.</w:t>
      </w:r>
    </w:p>
    <w:p w14:paraId="428CD26D" w14:textId="77777777" w:rsidR="00E96EB8" w:rsidRDefault="00E96EB8" w:rsidP="00E96EB8">
      <w:r>
        <w:t>Pass/Fail: Pass</w:t>
      </w:r>
    </w:p>
    <w:p w14:paraId="2F71740B" w14:textId="77777777" w:rsidR="00E96EB8" w:rsidRDefault="00E96EB8" w:rsidP="00E96EB8">
      <w:r>
        <w:rPr>
          <w:noProof/>
        </w:rPr>
        <w:drawing>
          <wp:inline distT="114300" distB="114300" distL="114300" distR="114300" wp14:anchorId="5ECA5B00" wp14:editId="141200D2">
            <wp:extent cx="5943600" cy="2692400"/>
            <wp:effectExtent l="0" t="0" r="0" b="0"/>
            <wp:docPr id="2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8"/>
                    <a:srcRect/>
                    <a:stretch>
                      <a:fillRect/>
                    </a:stretch>
                  </pic:blipFill>
                  <pic:spPr>
                    <a:xfrm>
                      <a:off x="0" y="0"/>
                      <a:ext cx="5943600" cy="2692400"/>
                    </a:xfrm>
                    <a:prstGeom prst="rect">
                      <a:avLst/>
                    </a:prstGeom>
                    <a:ln/>
                  </pic:spPr>
                </pic:pic>
              </a:graphicData>
            </a:graphic>
          </wp:inline>
        </w:drawing>
      </w:r>
    </w:p>
    <w:p w14:paraId="2E7D98AC" w14:textId="77777777" w:rsidR="00E96EB8" w:rsidRDefault="00E96EB8" w:rsidP="00E96EB8"/>
    <w:p w14:paraId="2356CDB0" w14:textId="77777777" w:rsidR="00E96EB8" w:rsidRDefault="00E96EB8" w:rsidP="00E96EB8">
      <w:r>
        <w:t>Action: View Review</w:t>
      </w:r>
    </w:p>
    <w:p w14:paraId="541D8C30" w14:textId="77777777" w:rsidR="00E96EB8" w:rsidRDefault="00E96EB8" w:rsidP="00E96EB8">
      <w:r>
        <w:t>Steps: Click Review</w:t>
      </w:r>
    </w:p>
    <w:p w14:paraId="0C97F092" w14:textId="77777777" w:rsidR="00E96EB8" w:rsidRDefault="00E96EB8" w:rsidP="00E96EB8">
      <w:r>
        <w:t>Expected Results: Shows Customer reviews</w:t>
      </w:r>
    </w:p>
    <w:p w14:paraId="3BF4D06E" w14:textId="77777777" w:rsidR="00E96EB8" w:rsidRDefault="00E96EB8" w:rsidP="00E96EB8">
      <w:r>
        <w:t>Pass/Fail:Pass</w:t>
      </w:r>
    </w:p>
    <w:p w14:paraId="39ECD910" w14:textId="77777777" w:rsidR="00E96EB8" w:rsidRDefault="00E96EB8" w:rsidP="00E96EB8">
      <w:r>
        <w:rPr>
          <w:noProof/>
        </w:rPr>
        <w:lastRenderedPageBreak/>
        <w:drawing>
          <wp:inline distT="114300" distB="114300" distL="114300" distR="114300" wp14:anchorId="11B62865" wp14:editId="143875B3">
            <wp:extent cx="5943600" cy="2692400"/>
            <wp:effectExtent l="0" t="0" r="0" b="0"/>
            <wp:docPr id="2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9"/>
                    <a:srcRect/>
                    <a:stretch>
                      <a:fillRect/>
                    </a:stretch>
                  </pic:blipFill>
                  <pic:spPr>
                    <a:xfrm>
                      <a:off x="0" y="0"/>
                      <a:ext cx="5943600" cy="2692400"/>
                    </a:xfrm>
                    <a:prstGeom prst="rect">
                      <a:avLst/>
                    </a:prstGeom>
                    <a:ln/>
                  </pic:spPr>
                </pic:pic>
              </a:graphicData>
            </a:graphic>
          </wp:inline>
        </w:drawing>
      </w:r>
    </w:p>
    <w:p w14:paraId="4E501121" w14:textId="77777777" w:rsidR="00E96EB8" w:rsidRDefault="00E96EB8" w:rsidP="00E96EB8"/>
    <w:p w14:paraId="70AE026A" w14:textId="77777777" w:rsidR="00E96EB8" w:rsidRDefault="00E96EB8" w:rsidP="00E96EB8"/>
    <w:p w14:paraId="5E9F9E22" w14:textId="77777777" w:rsidR="00E96EB8" w:rsidRDefault="00E96EB8" w:rsidP="00E96EB8"/>
    <w:p w14:paraId="2C82617C" w14:textId="77777777" w:rsidR="00E96EB8" w:rsidRDefault="00E96EB8" w:rsidP="00E96EB8"/>
    <w:p w14:paraId="20E29170" w14:textId="77777777" w:rsidR="00E96EB8" w:rsidRDefault="00E96EB8" w:rsidP="00E96EB8"/>
    <w:p w14:paraId="2EF242CA" w14:textId="77777777" w:rsidR="00E96EB8" w:rsidRDefault="00E96EB8" w:rsidP="00E96EB8">
      <w:r>
        <w:t>Action: View weekly sales</w:t>
      </w:r>
    </w:p>
    <w:p w14:paraId="1EF915B4" w14:textId="77777777" w:rsidR="00E96EB8" w:rsidRDefault="00E96EB8" w:rsidP="00E96EB8">
      <w:r>
        <w:t>Steps: Click on Weekly Sales</w:t>
      </w:r>
    </w:p>
    <w:p w14:paraId="54C25775" w14:textId="77777777" w:rsidR="00E96EB8" w:rsidRDefault="00E96EB8" w:rsidP="00E96EB8">
      <w:r>
        <w:t>Expected Results: Shows weekly sales of individual traders.</w:t>
      </w:r>
    </w:p>
    <w:p w14:paraId="3EA1FEC4" w14:textId="77777777" w:rsidR="00E96EB8" w:rsidRDefault="00E96EB8" w:rsidP="00E96EB8">
      <w:r>
        <w:t>Pass/Fail:Pass</w:t>
      </w:r>
    </w:p>
    <w:p w14:paraId="67B7882E" w14:textId="77777777" w:rsidR="00E96EB8" w:rsidRDefault="00E96EB8" w:rsidP="00E96EB8">
      <w:r>
        <w:rPr>
          <w:noProof/>
        </w:rPr>
        <w:drawing>
          <wp:inline distT="114300" distB="114300" distL="114300" distR="114300" wp14:anchorId="550800AF" wp14:editId="2F0F1D4E">
            <wp:extent cx="5943600" cy="2692400"/>
            <wp:effectExtent l="0" t="0" r="0" b="0"/>
            <wp:docPr id="2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0"/>
                    <a:srcRect/>
                    <a:stretch>
                      <a:fillRect/>
                    </a:stretch>
                  </pic:blipFill>
                  <pic:spPr>
                    <a:xfrm>
                      <a:off x="0" y="0"/>
                      <a:ext cx="5943600" cy="2692400"/>
                    </a:xfrm>
                    <a:prstGeom prst="rect">
                      <a:avLst/>
                    </a:prstGeom>
                    <a:ln/>
                  </pic:spPr>
                </pic:pic>
              </a:graphicData>
            </a:graphic>
          </wp:inline>
        </w:drawing>
      </w:r>
    </w:p>
    <w:p w14:paraId="06F04AE5" w14:textId="77777777" w:rsidR="00E96EB8" w:rsidRDefault="00E96EB8" w:rsidP="00E96EB8"/>
    <w:p w14:paraId="4B75E22C" w14:textId="77777777" w:rsidR="00E96EB8" w:rsidRDefault="00E96EB8" w:rsidP="00E96EB8">
      <w:r>
        <w:t>Action: View weekly order</w:t>
      </w:r>
    </w:p>
    <w:p w14:paraId="0472878E" w14:textId="77777777" w:rsidR="00E96EB8" w:rsidRDefault="00E96EB8" w:rsidP="00E96EB8">
      <w:r>
        <w:t>Steps: Click on weekly order</w:t>
      </w:r>
    </w:p>
    <w:p w14:paraId="38C716B2" w14:textId="77777777" w:rsidR="00E96EB8" w:rsidRDefault="00E96EB8" w:rsidP="00E96EB8">
      <w:r>
        <w:t>Expected Results: Shows weekly order of individual traders.</w:t>
      </w:r>
    </w:p>
    <w:p w14:paraId="48BE88C6" w14:textId="77777777" w:rsidR="00E96EB8" w:rsidRDefault="00E96EB8" w:rsidP="00E96EB8">
      <w:r>
        <w:t>Pass/Fail:Pass</w:t>
      </w:r>
    </w:p>
    <w:p w14:paraId="5091F32A" w14:textId="77777777" w:rsidR="00E96EB8" w:rsidRDefault="00E96EB8" w:rsidP="00E96EB8">
      <w:r>
        <w:rPr>
          <w:noProof/>
        </w:rPr>
        <w:lastRenderedPageBreak/>
        <w:drawing>
          <wp:inline distT="114300" distB="114300" distL="114300" distR="114300" wp14:anchorId="71E40A1B" wp14:editId="5464A6AB">
            <wp:extent cx="5943600" cy="2692400"/>
            <wp:effectExtent l="0" t="0" r="0" b="0"/>
            <wp:docPr id="2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1"/>
                    <a:srcRect/>
                    <a:stretch>
                      <a:fillRect/>
                    </a:stretch>
                  </pic:blipFill>
                  <pic:spPr>
                    <a:xfrm>
                      <a:off x="0" y="0"/>
                      <a:ext cx="5943600" cy="2692400"/>
                    </a:xfrm>
                    <a:prstGeom prst="rect">
                      <a:avLst/>
                    </a:prstGeom>
                    <a:ln/>
                  </pic:spPr>
                </pic:pic>
              </a:graphicData>
            </a:graphic>
          </wp:inline>
        </w:drawing>
      </w:r>
    </w:p>
    <w:p w14:paraId="0A2A66EE" w14:textId="77777777" w:rsidR="00E96EB8" w:rsidRDefault="00E96EB8" w:rsidP="00E96EB8"/>
    <w:p w14:paraId="17BB75AE" w14:textId="77777777" w:rsidR="00E96EB8" w:rsidRDefault="00E96EB8" w:rsidP="00E96EB8"/>
    <w:p w14:paraId="0D9E570D" w14:textId="77777777" w:rsidR="00E96EB8" w:rsidRDefault="00E96EB8" w:rsidP="00E96EB8"/>
    <w:p w14:paraId="0E7E421A" w14:textId="77777777" w:rsidR="00E96EB8" w:rsidRDefault="00E96EB8" w:rsidP="00E96EB8"/>
    <w:p w14:paraId="1CBA91A6" w14:textId="77777777" w:rsidR="00E96EB8" w:rsidRDefault="00E96EB8" w:rsidP="00E96EB8"/>
    <w:p w14:paraId="3C725B9B" w14:textId="77777777" w:rsidR="00E96EB8" w:rsidRDefault="00E96EB8" w:rsidP="00E96EB8">
      <w:r>
        <w:t>Action: View Total Sales</w:t>
      </w:r>
    </w:p>
    <w:p w14:paraId="0A311C08" w14:textId="77777777" w:rsidR="00E96EB8" w:rsidRDefault="00E96EB8" w:rsidP="00E96EB8">
      <w:r>
        <w:t>Steps:Click on total sales</w:t>
      </w:r>
    </w:p>
    <w:p w14:paraId="190D26C4" w14:textId="77777777" w:rsidR="00E96EB8" w:rsidRDefault="00E96EB8" w:rsidP="00E96EB8">
      <w:r>
        <w:t>Expected Results: Shows total sales of individual traders.</w:t>
      </w:r>
    </w:p>
    <w:p w14:paraId="2894E819" w14:textId="77777777" w:rsidR="00E96EB8" w:rsidRDefault="00E96EB8" w:rsidP="00E96EB8">
      <w:r>
        <w:t>Pass/Fail: Pass</w:t>
      </w:r>
    </w:p>
    <w:p w14:paraId="7398D814" w14:textId="77777777" w:rsidR="00E96EB8" w:rsidRDefault="00E96EB8" w:rsidP="00E96EB8">
      <w:r>
        <w:rPr>
          <w:noProof/>
        </w:rPr>
        <w:drawing>
          <wp:inline distT="114300" distB="114300" distL="114300" distR="114300" wp14:anchorId="345AC783" wp14:editId="19A4BAD1">
            <wp:extent cx="5943600" cy="2692400"/>
            <wp:effectExtent l="0" t="0" r="0" b="0"/>
            <wp:docPr id="2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2"/>
                    <a:srcRect/>
                    <a:stretch>
                      <a:fillRect/>
                    </a:stretch>
                  </pic:blipFill>
                  <pic:spPr>
                    <a:xfrm>
                      <a:off x="0" y="0"/>
                      <a:ext cx="5943600" cy="2692400"/>
                    </a:xfrm>
                    <a:prstGeom prst="rect">
                      <a:avLst/>
                    </a:prstGeom>
                    <a:ln/>
                  </pic:spPr>
                </pic:pic>
              </a:graphicData>
            </a:graphic>
          </wp:inline>
        </w:drawing>
      </w:r>
    </w:p>
    <w:p w14:paraId="49A65EAB" w14:textId="77777777" w:rsidR="00E96EB8" w:rsidRDefault="00E96EB8" w:rsidP="00E96EB8"/>
    <w:p w14:paraId="0E8A9313" w14:textId="77777777" w:rsidR="00E96EB8" w:rsidRDefault="00E96EB8" w:rsidP="00E96EB8"/>
    <w:p w14:paraId="75390848" w14:textId="77777777" w:rsidR="00E96EB8" w:rsidRDefault="00E96EB8" w:rsidP="00E96EB8">
      <w:r>
        <w:t>Action: View Monthly order</w:t>
      </w:r>
    </w:p>
    <w:p w14:paraId="27FF9DD4" w14:textId="77777777" w:rsidR="00E96EB8" w:rsidRDefault="00E96EB8" w:rsidP="00E96EB8">
      <w:r>
        <w:t>Steps: Click on monthly order</w:t>
      </w:r>
    </w:p>
    <w:p w14:paraId="1456A89B" w14:textId="77777777" w:rsidR="00E96EB8" w:rsidRDefault="00E96EB8" w:rsidP="00E96EB8">
      <w:r>
        <w:t>Expected Results:Shows monthly order of individual traders.</w:t>
      </w:r>
    </w:p>
    <w:p w14:paraId="5B8F0CF0" w14:textId="77777777" w:rsidR="00E96EB8" w:rsidRDefault="00E96EB8" w:rsidP="00E96EB8">
      <w:r>
        <w:t>Pass/Fail: Pass</w:t>
      </w:r>
    </w:p>
    <w:p w14:paraId="19F029BB" w14:textId="77777777" w:rsidR="00E96EB8" w:rsidRDefault="00E96EB8" w:rsidP="00E96EB8">
      <w:r>
        <w:rPr>
          <w:noProof/>
        </w:rPr>
        <w:lastRenderedPageBreak/>
        <w:drawing>
          <wp:inline distT="114300" distB="114300" distL="114300" distR="114300" wp14:anchorId="5F9FAFAD" wp14:editId="0C237231">
            <wp:extent cx="5943600" cy="2692400"/>
            <wp:effectExtent l="0" t="0" r="0" b="0"/>
            <wp:docPr id="2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3"/>
                    <a:srcRect/>
                    <a:stretch>
                      <a:fillRect/>
                    </a:stretch>
                  </pic:blipFill>
                  <pic:spPr>
                    <a:xfrm>
                      <a:off x="0" y="0"/>
                      <a:ext cx="5943600" cy="2692400"/>
                    </a:xfrm>
                    <a:prstGeom prst="rect">
                      <a:avLst/>
                    </a:prstGeom>
                    <a:ln/>
                  </pic:spPr>
                </pic:pic>
              </a:graphicData>
            </a:graphic>
          </wp:inline>
        </w:drawing>
      </w:r>
    </w:p>
    <w:p w14:paraId="2D7DBCE8" w14:textId="77777777" w:rsidR="00E96EB8" w:rsidRDefault="00E96EB8" w:rsidP="00E96EB8"/>
    <w:p w14:paraId="4BC4DF2E" w14:textId="77777777" w:rsidR="00E96EB8" w:rsidRDefault="00E96EB8" w:rsidP="00E96EB8"/>
    <w:p w14:paraId="5AB2CBD0" w14:textId="77777777" w:rsidR="00E96EB8" w:rsidRDefault="00E96EB8" w:rsidP="00E96EB8"/>
    <w:p w14:paraId="1841DE2E" w14:textId="77777777" w:rsidR="00E96EB8" w:rsidRDefault="00E96EB8" w:rsidP="00E96EB8"/>
    <w:p w14:paraId="31F5489A" w14:textId="77777777" w:rsidR="00E96EB8" w:rsidRDefault="00E96EB8" w:rsidP="00E96EB8"/>
    <w:p w14:paraId="29EF1722" w14:textId="77777777" w:rsidR="00E96EB8" w:rsidRDefault="00E96EB8" w:rsidP="00E96EB8"/>
    <w:p w14:paraId="54574F5D" w14:textId="77777777" w:rsidR="00E96EB8" w:rsidRDefault="00E96EB8" w:rsidP="00E96EB8"/>
    <w:p w14:paraId="348C7EB9" w14:textId="77777777" w:rsidR="00E96EB8" w:rsidRDefault="00E96EB8" w:rsidP="00E96EB8"/>
    <w:p w14:paraId="0CE6542E" w14:textId="77777777" w:rsidR="00E96EB8" w:rsidRDefault="00E96EB8" w:rsidP="00E96EB8">
      <w:r>
        <w:t>Action: View Daily Sales</w:t>
      </w:r>
    </w:p>
    <w:p w14:paraId="7B381B6F" w14:textId="77777777" w:rsidR="00E96EB8" w:rsidRDefault="00E96EB8" w:rsidP="00E96EB8">
      <w:r>
        <w:t>Steps: Click on daily sales</w:t>
      </w:r>
    </w:p>
    <w:p w14:paraId="32817067" w14:textId="77777777" w:rsidR="00E96EB8" w:rsidRDefault="00E96EB8" w:rsidP="00E96EB8">
      <w:r>
        <w:t>Expected Results: Shows daily sales of individual traders.</w:t>
      </w:r>
    </w:p>
    <w:p w14:paraId="2AC1FBA8" w14:textId="77777777" w:rsidR="00E96EB8" w:rsidRDefault="00E96EB8" w:rsidP="00E96EB8">
      <w:r>
        <w:t>Pass/Fail:Pass</w:t>
      </w:r>
    </w:p>
    <w:p w14:paraId="6EE02682" w14:textId="77777777" w:rsidR="00E96EB8" w:rsidRDefault="00E96EB8" w:rsidP="00E96EB8">
      <w:r>
        <w:rPr>
          <w:noProof/>
        </w:rPr>
        <w:drawing>
          <wp:inline distT="114300" distB="114300" distL="114300" distR="114300" wp14:anchorId="46E07C52" wp14:editId="2D0E2A4F">
            <wp:extent cx="5943600" cy="3340100"/>
            <wp:effectExtent l="0" t="0" r="0" b="0"/>
            <wp:docPr id="2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4"/>
                    <a:srcRect/>
                    <a:stretch>
                      <a:fillRect/>
                    </a:stretch>
                  </pic:blipFill>
                  <pic:spPr>
                    <a:xfrm>
                      <a:off x="0" y="0"/>
                      <a:ext cx="5943600" cy="3340100"/>
                    </a:xfrm>
                    <a:prstGeom prst="rect">
                      <a:avLst/>
                    </a:prstGeom>
                    <a:ln/>
                  </pic:spPr>
                </pic:pic>
              </a:graphicData>
            </a:graphic>
          </wp:inline>
        </w:drawing>
      </w:r>
    </w:p>
    <w:p w14:paraId="28323832" w14:textId="77777777" w:rsidR="00E96EB8" w:rsidRDefault="00E96EB8" w:rsidP="00E96EB8"/>
    <w:p w14:paraId="29A2B074" w14:textId="77777777" w:rsidR="00E96EB8" w:rsidRDefault="00E96EB8" w:rsidP="00E96EB8"/>
    <w:p w14:paraId="61582742" w14:textId="77777777" w:rsidR="00E96EB8" w:rsidRDefault="00E96EB8" w:rsidP="00E96EB8">
      <w:r>
        <w:t xml:space="preserve">Action:View Daily Orders </w:t>
      </w:r>
    </w:p>
    <w:p w14:paraId="0DE6F602" w14:textId="77777777" w:rsidR="00E96EB8" w:rsidRDefault="00E96EB8" w:rsidP="00E96EB8">
      <w:r>
        <w:lastRenderedPageBreak/>
        <w:t>Steps: Click on daily orders</w:t>
      </w:r>
    </w:p>
    <w:p w14:paraId="707854D5" w14:textId="77777777" w:rsidR="00E96EB8" w:rsidRDefault="00E96EB8" w:rsidP="00E96EB8">
      <w:r>
        <w:t>Expected Results: Shows daily orders of individual traders.</w:t>
      </w:r>
    </w:p>
    <w:p w14:paraId="535B72BA" w14:textId="77777777" w:rsidR="00E96EB8" w:rsidRDefault="00E96EB8" w:rsidP="00E96EB8">
      <w:r>
        <w:t>Pass/Fail:Pass</w:t>
      </w:r>
    </w:p>
    <w:p w14:paraId="764D3371" w14:textId="77777777" w:rsidR="00E96EB8" w:rsidRDefault="00E96EB8" w:rsidP="00E96EB8">
      <w:r>
        <w:rPr>
          <w:noProof/>
        </w:rPr>
        <w:drawing>
          <wp:inline distT="114300" distB="114300" distL="114300" distR="114300" wp14:anchorId="1379EE58" wp14:editId="47B9710C">
            <wp:extent cx="5943600" cy="2882900"/>
            <wp:effectExtent l="0" t="0" r="0" b="0"/>
            <wp:docPr id="2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5"/>
                    <a:srcRect/>
                    <a:stretch>
                      <a:fillRect/>
                    </a:stretch>
                  </pic:blipFill>
                  <pic:spPr>
                    <a:xfrm>
                      <a:off x="0" y="0"/>
                      <a:ext cx="5943600" cy="2882900"/>
                    </a:xfrm>
                    <a:prstGeom prst="rect">
                      <a:avLst/>
                    </a:prstGeom>
                    <a:ln/>
                  </pic:spPr>
                </pic:pic>
              </a:graphicData>
            </a:graphic>
          </wp:inline>
        </w:drawing>
      </w:r>
    </w:p>
    <w:p w14:paraId="0ABB6925" w14:textId="77777777" w:rsidR="00E96EB8" w:rsidRDefault="00E96EB8" w:rsidP="00E96EB8"/>
    <w:p w14:paraId="52BD63EB" w14:textId="77777777" w:rsidR="00E96EB8" w:rsidRDefault="00E96EB8" w:rsidP="00E96EB8">
      <w:r>
        <w:t>Action:View Customer master detail</w:t>
      </w:r>
    </w:p>
    <w:p w14:paraId="46AF000B" w14:textId="77777777" w:rsidR="00E96EB8" w:rsidRDefault="00E96EB8" w:rsidP="00E96EB8">
      <w:r>
        <w:t>Steps:Click on customer master detail</w:t>
      </w:r>
    </w:p>
    <w:p w14:paraId="42A17F63" w14:textId="77777777" w:rsidR="00E96EB8" w:rsidRDefault="00E96EB8" w:rsidP="00E96EB8">
      <w:r>
        <w:t>Expected Results: Shows customer master detail</w:t>
      </w:r>
    </w:p>
    <w:p w14:paraId="48A0C731" w14:textId="77777777" w:rsidR="00E96EB8" w:rsidRDefault="00E96EB8" w:rsidP="00E96EB8">
      <w:r>
        <w:t>Pass/Fail:Pass</w:t>
      </w:r>
    </w:p>
    <w:p w14:paraId="5B066E8D" w14:textId="77777777" w:rsidR="00E96EB8" w:rsidRDefault="00E96EB8" w:rsidP="00E96EB8">
      <w:r>
        <w:rPr>
          <w:noProof/>
        </w:rPr>
        <w:drawing>
          <wp:inline distT="114300" distB="114300" distL="114300" distR="114300" wp14:anchorId="3032B359" wp14:editId="24173CF1">
            <wp:extent cx="5943600" cy="2948225"/>
            <wp:effectExtent l="0" t="0" r="0" b="0"/>
            <wp:docPr id="2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6"/>
                    <a:srcRect/>
                    <a:stretch>
                      <a:fillRect/>
                    </a:stretch>
                  </pic:blipFill>
                  <pic:spPr>
                    <a:xfrm>
                      <a:off x="0" y="0"/>
                      <a:ext cx="5943600" cy="2948225"/>
                    </a:xfrm>
                    <a:prstGeom prst="rect">
                      <a:avLst/>
                    </a:prstGeom>
                    <a:ln/>
                  </pic:spPr>
                </pic:pic>
              </a:graphicData>
            </a:graphic>
          </wp:inline>
        </w:drawing>
      </w:r>
    </w:p>
    <w:p w14:paraId="20CC0991" w14:textId="77777777" w:rsidR="00E96EB8" w:rsidRDefault="00E96EB8" w:rsidP="00E96EB8"/>
    <w:p w14:paraId="4E97BA32" w14:textId="77777777" w:rsidR="00E96EB8" w:rsidRDefault="00E96EB8" w:rsidP="00E96EB8"/>
    <w:p w14:paraId="2DCEE4AF" w14:textId="77777777" w:rsidR="00E96EB8" w:rsidRDefault="00E96EB8" w:rsidP="00E96EB8"/>
    <w:p w14:paraId="7527E337" w14:textId="77777777" w:rsidR="00E96EB8" w:rsidRDefault="00E96EB8" w:rsidP="00E96EB8">
      <w:r>
        <w:t>Action:Administration</w:t>
      </w:r>
    </w:p>
    <w:p w14:paraId="1644A66D" w14:textId="77777777" w:rsidR="00E96EB8" w:rsidRDefault="00E96EB8" w:rsidP="00E96EB8">
      <w:r>
        <w:t>Steps: Click on administration</w:t>
      </w:r>
    </w:p>
    <w:p w14:paraId="62B1575F" w14:textId="77777777" w:rsidR="00E96EB8" w:rsidRDefault="00E96EB8" w:rsidP="00E96EB8">
      <w:r>
        <w:t>Expected Results: Shows administration details</w:t>
      </w:r>
    </w:p>
    <w:p w14:paraId="4871C50F" w14:textId="77777777" w:rsidR="00E96EB8" w:rsidRDefault="00E96EB8" w:rsidP="00E96EB8">
      <w:r>
        <w:t>Pass/Fail:Pass</w:t>
      </w:r>
    </w:p>
    <w:p w14:paraId="4FA1995B" w14:textId="77777777" w:rsidR="00E96EB8" w:rsidRDefault="00E96EB8" w:rsidP="00E96EB8">
      <w:r>
        <w:rPr>
          <w:noProof/>
        </w:rPr>
        <w:lastRenderedPageBreak/>
        <w:drawing>
          <wp:inline distT="114300" distB="114300" distL="114300" distR="114300" wp14:anchorId="2A89BAB3" wp14:editId="00CC3402">
            <wp:extent cx="5943600" cy="2870200"/>
            <wp:effectExtent l="0" t="0" r="0" b="0"/>
            <wp:docPr id="2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7"/>
                    <a:srcRect/>
                    <a:stretch>
                      <a:fillRect/>
                    </a:stretch>
                  </pic:blipFill>
                  <pic:spPr>
                    <a:xfrm>
                      <a:off x="0" y="0"/>
                      <a:ext cx="5943600" cy="2870200"/>
                    </a:xfrm>
                    <a:prstGeom prst="rect">
                      <a:avLst/>
                    </a:prstGeom>
                    <a:ln/>
                  </pic:spPr>
                </pic:pic>
              </a:graphicData>
            </a:graphic>
          </wp:inline>
        </w:drawing>
      </w:r>
    </w:p>
    <w:p w14:paraId="058507C9" w14:textId="77777777" w:rsidR="00E96EB8" w:rsidRDefault="00E96EB8" w:rsidP="00E96EB8"/>
    <w:p w14:paraId="5B8867AF" w14:textId="77777777" w:rsidR="00E96EB8" w:rsidRDefault="00E96EB8" w:rsidP="00E96EB8"/>
    <w:p w14:paraId="1AFE9139" w14:textId="77777777" w:rsidR="00E96EB8" w:rsidRDefault="00E96EB8" w:rsidP="00E96EB8">
      <w:r>
        <w:t>Action: Sign Out</w:t>
      </w:r>
    </w:p>
    <w:p w14:paraId="3315F9B8" w14:textId="77777777" w:rsidR="00E96EB8" w:rsidRDefault="00E96EB8" w:rsidP="00E96EB8">
      <w:r>
        <w:t>Steps: Click on the logout button.</w:t>
      </w:r>
    </w:p>
    <w:p w14:paraId="6D19E2A8" w14:textId="77777777" w:rsidR="00E96EB8" w:rsidRDefault="00E96EB8" w:rsidP="00E96EB8">
      <w:r>
        <w:t>Expected Results: You can log out from the dashboard.</w:t>
      </w:r>
    </w:p>
    <w:p w14:paraId="15192691" w14:textId="77777777" w:rsidR="00E96EB8" w:rsidRDefault="00E96EB8" w:rsidP="00E96EB8">
      <w:r>
        <w:t>Pass/Fail: Fail</w:t>
      </w:r>
    </w:p>
    <w:p w14:paraId="00E952EF" w14:textId="77777777" w:rsidR="00E96EB8" w:rsidRDefault="00E96EB8" w:rsidP="00E96EB8">
      <w:r>
        <w:rPr>
          <w:noProof/>
        </w:rPr>
        <w:drawing>
          <wp:inline distT="114300" distB="114300" distL="114300" distR="114300" wp14:anchorId="34F3CF13" wp14:editId="085BD50A">
            <wp:extent cx="5943600" cy="3340100"/>
            <wp:effectExtent l="0" t="0" r="0" b="0"/>
            <wp:docPr id="2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4"/>
                    <a:srcRect/>
                    <a:stretch>
                      <a:fillRect/>
                    </a:stretch>
                  </pic:blipFill>
                  <pic:spPr>
                    <a:xfrm>
                      <a:off x="0" y="0"/>
                      <a:ext cx="5943600" cy="3340100"/>
                    </a:xfrm>
                    <a:prstGeom prst="rect">
                      <a:avLst/>
                    </a:prstGeom>
                    <a:ln/>
                  </pic:spPr>
                </pic:pic>
              </a:graphicData>
            </a:graphic>
          </wp:inline>
        </w:drawing>
      </w:r>
    </w:p>
    <w:p w14:paraId="121F4E87" w14:textId="77777777" w:rsidR="00E96EB8" w:rsidRDefault="00E96EB8" w:rsidP="00E96EB8"/>
    <w:p w14:paraId="56145142" w14:textId="77777777" w:rsidR="00E96EB8" w:rsidRDefault="00E96EB8" w:rsidP="00E96EB8"/>
    <w:p w14:paraId="647E2981" w14:textId="77777777" w:rsidR="00E96EB8" w:rsidRDefault="00E96EB8" w:rsidP="00E96EB8"/>
    <w:p w14:paraId="4B0B1BD6" w14:textId="77777777" w:rsidR="00E96EB8" w:rsidRDefault="00E96EB8" w:rsidP="00690A05"/>
    <w:p w14:paraId="07BC20F8" w14:textId="77777777" w:rsidR="00690A05" w:rsidRDefault="00690A05" w:rsidP="00690A05"/>
    <w:p w14:paraId="57497F24" w14:textId="77777777" w:rsidR="00690A05" w:rsidRDefault="00690A05" w:rsidP="00690A05"/>
    <w:p w14:paraId="399F78FF" w14:textId="77777777" w:rsidR="00690A05" w:rsidRDefault="00690A05" w:rsidP="00690A05"/>
    <w:p w14:paraId="35F19E36" w14:textId="77777777" w:rsidR="00690A05" w:rsidRDefault="00690A05" w:rsidP="00690A05"/>
    <w:p w14:paraId="114F53B7" w14:textId="77777777" w:rsidR="00690A05" w:rsidRDefault="00690A05" w:rsidP="00690A05"/>
    <w:p w14:paraId="2CAF247A" w14:textId="77777777" w:rsidR="00690A05" w:rsidRDefault="00690A05" w:rsidP="00690A05">
      <w:pPr>
        <w:rPr>
          <w:b/>
          <w:sz w:val="30"/>
          <w:szCs w:val="30"/>
        </w:rPr>
      </w:pPr>
    </w:p>
    <w:p w14:paraId="673939B1" w14:textId="77777777" w:rsidR="00344126" w:rsidRDefault="00344126">
      <w:pPr>
        <w:jc w:val="center"/>
        <w:rPr>
          <w:b/>
          <w:sz w:val="30"/>
          <w:szCs w:val="30"/>
        </w:rPr>
      </w:pPr>
    </w:p>
    <w:p w14:paraId="1967190A" w14:textId="77777777" w:rsidR="00344126" w:rsidRDefault="00344126">
      <w:pPr>
        <w:jc w:val="center"/>
        <w:rPr>
          <w:b/>
          <w:sz w:val="30"/>
          <w:szCs w:val="30"/>
        </w:rPr>
      </w:pPr>
    </w:p>
    <w:p w14:paraId="23385107" w14:textId="77777777" w:rsidR="00344126" w:rsidRDefault="00344126">
      <w:pPr>
        <w:jc w:val="center"/>
        <w:rPr>
          <w:b/>
          <w:sz w:val="30"/>
          <w:szCs w:val="30"/>
        </w:rPr>
      </w:pPr>
    </w:p>
    <w:p w14:paraId="4A8BF5F6" w14:textId="77777777" w:rsidR="00AD651C" w:rsidRDefault="00AD651C">
      <w:pPr>
        <w:jc w:val="center"/>
        <w:rPr>
          <w:b/>
          <w:sz w:val="30"/>
          <w:szCs w:val="30"/>
        </w:rPr>
      </w:pPr>
    </w:p>
    <w:p w14:paraId="7667CAA3" w14:textId="77777777" w:rsidR="00AD651C" w:rsidRDefault="00AD651C">
      <w:pPr>
        <w:jc w:val="center"/>
        <w:rPr>
          <w:b/>
          <w:sz w:val="30"/>
          <w:szCs w:val="30"/>
        </w:rPr>
      </w:pPr>
    </w:p>
    <w:p w14:paraId="06D5BB1E" w14:textId="70D070EF" w:rsidR="00AD651C" w:rsidRDefault="00AD651C">
      <w:pPr>
        <w:jc w:val="center"/>
        <w:rPr>
          <w:b/>
          <w:sz w:val="30"/>
          <w:szCs w:val="30"/>
        </w:rPr>
      </w:pPr>
    </w:p>
    <w:p w14:paraId="50781097" w14:textId="77777777" w:rsidR="00AD651C" w:rsidRDefault="00DC3997">
      <w:pPr>
        <w:jc w:val="center"/>
        <w:rPr>
          <w:b/>
          <w:sz w:val="30"/>
          <w:szCs w:val="30"/>
        </w:rPr>
      </w:pPr>
      <w:r>
        <w:rPr>
          <w:b/>
          <w:sz w:val="30"/>
          <w:szCs w:val="30"/>
        </w:rPr>
        <w:t>FAQS</w:t>
      </w:r>
    </w:p>
    <w:p w14:paraId="29214E84" w14:textId="77777777" w:rsidR="00AD651C" w:rsidRDefault="00AD651C">
      <w:pPr>
        <w:jc w:val="center"/>
        <w:rPr>
          <w:b/>
          <w:sz w:val="30"/>
          <w:szCs w:val="30"/>
        </w:rPr>
      </w:pPr>
    </w:p>
    <w:p w14:paraId="7DCDF9BD" w14:textId="77777777" w:rsidR="00AD651C" w:rsidRDefault="00DC3997">
      <w:pPr>
        <w:jc w:val="center"/>
        <w:rPr>
          <w:b/>
          <w:sz w:val="30"/>
          <w:szCs w:val="30"/>
        </w:rPr>
      </w:pPr>
      <w:r>
        <w:rPr>
          <w:b/>
          <w:noProof/>
          <w:sz w:val="30"/>
          <w:szCs w:val="30"/>
          <w:lang w:eastAsia="en-GB" w:bidi="ne-NP"/>
        </w:rPr>
        <w:drawing>
          <wp:inline distT="114300" distB="114300" distL="114300" distR="114300" wp14:anchorId="08E4400D" wp14:editId="3779DEA2">
            <wp:extent cx="6243645" cy="3073400"/>
            <wp:effectExtent l="0" t="0" r="0" b="0"/>
            <wp:docPr id="2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6243645" cy="3073400"/>
                    </a:xfrm>
                    <a:prstGeom prst="rect">
                      <a:avLst/>
                    </a:prstGeom>
                    <a:ln/>
                  </pic:spPr>
                </pic:pic>
              </a:graphicData>
            </a:graphic>
          </wp:inline>
        </w:drawing>
      </w:r>
    </w:p>
    <w:p w14:paraId="2D129812" w14:textId="77777777" w:rsidR="00DA078B" w:rsidRDefault="00DA078B">
      <w:pPr>
        <w:jc w:val="center"/>
        <w:rPr>
          <w:b/>
          <w:sz w:val="30"/>
          <w:szCs w:val="30"/>
        </w:rPr>
      </w:pPr>
    </w:p>
    <w:p w14:paraId="3D60C1AE" w14:textId="77777777" w:rsidR="00DA078B" w:rsidRDefault="00DA078B">
      <w:pPr>
        <w:jc w:val="center"/>
        <w:rPr>
          <w:b/>
          <w:sz w:val="30"/>
          <w:szCs w:val="30"/>
        </w:rPr>
      </w:pPr>
    </w:p>
    <w:p w14:paraId="43F31391" w14:textId="77777777" w:rsidR="00DA078B" w:rsidRDefault="00DA078B">
      <w:pPr>
        <w:jc w:val="center"/>
        <w:rPr>
          <w:b/>
          <w:sz w:val="30"/>
          <w:szCs w:val="30"/>
        </w:rPr>
      </w:pPr>
    </w:p>
    <w:p w14:paraId="1B52F1B9" w14:textId="77777777" w:rsidR="00AD651C" w:rsidRDefault="00AD651C" w:rsidP="00DA078B">
      <w:pPr>
        <w:rPr>
          <w:b/>
          <w:sz w:val="30"/>
          <w:szCs w:val="30"/>
        </w:rPr>
      </w:pPr>
    </w:p>
    <w:p w14:paraId="581009B7" w14:textId="77777777" w:rsidR="00AD651C" w:rsidRDefault="00AD651C">
      <w:pPr>
        <w:jc w:val="center"/>
        <w:rPr>
          <w:b/>
          <w:sz w:val="30"/>
          <w:szCs w:val="30"/>
        </w:rPr>
      </w:pPr>
    </w:p>
    <w:p w14:paraId="7A51A491" w14:textId="77777777" w:rsidR="00AD651C" w:rsidRDefault="00AD651C">
      <w:pPr>
        <w:jc w:val="center"/>
        <w:rPr>
          <w:b/>
          <w:sz w:val="30"/>
          <w:szCs w:val="30"/>
        </w:rPr>
      </w:pPr>
    </w:p>
    <w:p w14:paraId="29234EE1" w14:textId="77777777" w:rsidR="00AD651C" w:rsidRDefault="00AD651C">
      <w:pPr>
        <w:jc w:val="center"/>
        <w:rPr>
          <w:b/>
          <w:sz w:val="30"/>
          <w:szCs w:val="30"/>
        </w:rPr>
      </w:pPr>
    </w:p>
    <w:p w14:paraId="4A95DF7C" w14:textId="77777777" w:rsidR="00AD651C" w:rsidRDefault="00AD651C">
      <w:pPr>
        <w:jc w:val="center"/>
        <w:rPr>
          <w:b/>
          <w:sz w:val="30"/>
          <w:szCs w:val="30"/>
        </w:rPr>
      </w:pPr>
    </w:p>
    <w:p w14:paraId="72AB7867" w14:textId="77777777" w:rsidR="00AD651C" w:rsidRDefault="00AD651C">
      <w:pPr>
        <w:jc w:val="center"/>
        <w:rPr>
          <w:b/>
          <w:sz w:val="30"/>
          <w:szCs w:val="30"/>
        </w:rPr>
      </w:pPr>
    </w:p>
    <w:p w14:paraId="3736F7E3" w14:textId="77777777" w:rsidR="00AD651C" w:rsidRDefault="00AD651C">
      <w:pPr>
        <w:jc w:val="center"/>
        <w:rPr>
          <w:b/>
          <w:sz w:val="30"/>
          <w:szCs w:val="30"/>
        </w:rPr>
      </w:pPr>
    </w:p>
    <w:p w14:paraId="52D08BAB" w14:textId="77777777" w:rsidR="00AD651C" w:rsidRDefault="00AD651C">
      <w:pPr>
        <w:jc w:val="center"/>
        <w:rPr>
          <w:b/>
          <w:sz w:val="30"/>
          <w:szCs w:val="30"/>
        </w:rPr>
      </w:pPr>
    </w:p>
    <w:p w14:paraId="31AB490B" w14:textId="5500D388" w:rsidR="00AD651C" w:rsidRDefault="00AD651C" w:rsidP="00DA078B">
      <w:pPr>
        <w:rPr>
          <w:b/>
          <w:sz w:val="30"/>
          <w:szCs w:val="30"/>
        </w:rPr>
      </w:pPr>
    </w:p>
    <w:sectPr w:rsidR="00AD651C">
      <w:footerReference w:type="default" r:id="rId138"/>
      <w:pgSz w:w="11909" w:h="16834"/>
      <w:pgMar w:top="1440" w:right="1440" w:bottom="1440" w:left="633"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237C6E" w14:textId="77777777" w:rsidR="0062017F" w:rsidRDefault="0062017F">
      <w:pPr>
        <w:spacing w:line="240" w:lineRule="auto"/>
      </w:pPr>
      <w:r>
        <w:separator/>
      </w:r>
    </w:p>
  </w:endnote>
  <w:endnote w:type="continuationSeparator" w:id="0">
    <w:p w14:paraId="05F0F1A0" w14:textId="77777777" w:rsidR="0062017F" w:rsidRDefault="006201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86F474" w14:textId="77777777" w:rsidR="00DF1F0C" w:rsidRDefault="00DF1F0C">
    <w:pPr>
      <w:jc w:val="right"/>
    </w:pPr>
    <w:r>
      <w:fldChar w:fldCharType="begin"/>
    </w:r>
    <w:r>
      <w:instrText>PAGE</w:instrText>
    </w:r>
    <w:r>
      <w:fldChar w:fldCharType="separate"/>
    </w:r>
    <w:r w:rsidR="007B3C3A">
      <w:rPr>
        <w:noProof/>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1167B9" w14:textId="77777777" w:rsidR="0062017F" w:rsidRDefault="0062017F">
      <w:pPr>
        <w:spacing w:line="240" w:lineRule="auto"/>
      </w:pPr>
      <w:r>
        <w:separator/>
      </w:r>
    </w:p>
  </w:footnote>
  <w:footnote w:type="continuationSeparator" w:id="0">
    <w:p w14:paraId="5C59064B" w14:textId="77777777" w:rsidR="0062017F" w:rsidRDefault="0062017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C6350D"/>
    <w:multiLevelType w:val="hybridMultilevel"/>
    <w:tmpl w:val="B692960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CEB1469"/>
    <w:multiLevelType w:val="multilevel"/>
    <w:tmpl w:val="71B25B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B954F61"/>
    <w:multiLevelType w:val="multilevel"/>
    <w:tmpl w:val="EC66A3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51C"/>
    <w:rsid w:val="00036077"/>
    <w:rsid w:val="000556F2"/>
    <w:rsid w:val="00057D6B"/>
    <w:rsid w:val="0011441C"/>
    <w:rsid w:val="00126E6A"/>
    <w:rsid w:val="001533B0"/>
    <w:rsid w:val="00285942"/>
    <w:rsid w:val="002931BF"/>
    <w:rsid w:val="002E2440"/>
    <w:rsid w:val="002F7B57"/>
    <w:rsid w:val="00344126"/>
    <w:rsid w:val="003D08EA"/>
    <w:rsid w:val="003E4107"/>
    <w:rsid w:val="004E2564"/>
    <w:rsid w:val="00510AE7"/>
    <w:rsid w:val="005359D7"/>
    <w:rsid w:val="00555338"/>
    <w:rsid w:val="00580439"/>
    <w:rsid w:val="00583553"/>
    <w:rsid w:val="0062017F"/>
    <w:rsid w:val="00665F46"/>
    <w:rsid w:val="0067440B"/>
    <w:rsid w:val="00690A05"/>
    <w:rsid w:val="00751727"/>
    <w:rsid w:val="007B3C3A"/>
    <w:rsid w:val="007E3FE1"/>
    <w:rsid w:val="008D101D"/>
    <w:rsid w:val="00941C26"/>
    <w:rsid w:val="0095485B"/>
    <w:rsid w:val="009A27A1"/>
    <w:rsid w:val="00A9306F"/>
    <w:rsid w:val="00AB7E34"/>
    <w:rsid w:val="00AD651C"/>
    <w:rsid w:val="00B04254"/>
    <w:rsid w:val="00BA0A5A"/>
    <w:rsid w:val="00BC17DD"/>
    <w:rsid w:val="00C03E3A"/>
    <w:rsid w:val="00CB30B0"/>
    <w:rsid w:val="00D67799"/>
    <w:rsid w:val="00D86068"/>
    <w:rsid w:val="00DA078B"/>
    <w:rsid w:val="00DA6FE8"/>
    <w:rsid w:val="00DC3997"/>
    <w:rsid w:val="00DF1F0C"/>
    <w:rsid w:val="00E0406C"/>
    <w:rsid w:val="00E96EB8"/>
    <w:rsid w:val="00EF67F2"/>
    <w:rsid w:val="00FF7EE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B6889"/>
  <w15:docId w15:val="{A14ACFDF-C557-40E3-AD93-E2C3C88D1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DC399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A0A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6678851">
      <w:bodyDiv w:val="1"/>
      <w:marLeft w:val="0"/>
      <w:marRight w:val="0"/>
      <w:marTop w:val="0"/>
      <w:marBottom w:val="0"/>
      <w:divBdr>
        <w:top w:val="none" w:sz="0" w:space="0" w:color="auto"/>
        <w:left w:val="none" w:sz="0" w:space="0" w:color="auto"/>
        <w:bottom w:val="none" w:sz="0" w:space="0" w:color="auto"/>
        <w:right w:val="none" w:sz="0" w:space="0" w:color="auto"/>
      </w:divBdr>
      <w:divsChild>
        <w:div w:id="41099829">
          <w:marLeft w:val="-93"/>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4.png"/><Relationship Id="rId138"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97.png"/><Relationship Id="rId11" Type="http://schemas.openxmlformats.org/officeDocument/2006/relationships/image" Target="media/image60.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3.jp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9.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0.png"/><Relationship Id="rId82" Type="http://schemas.openxmlformats.org/officeDocument/2006/relationships/image" Target="media/image7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51" Type="http://schemas.openxmlformats.org/officeDocument/2006/relationships/image" Target="media/image40.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6.png"/><Relationship Id="rId127" Type="http://schemas.openxmlformats.org/officeDocument/2006/relationships/image" Target="media/image117.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g"/><Relationship Id="rId4" Type="http://schemas.openxmlformats.org/officeDocument/2006/relationships/settings" Target="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XIKnW/lqSH801bpNkujYaULr5w==">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105</Pages>
  <Words>3957</Words>
  <Characters>22556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Aayush</dc:creator>
  <cp:lastModifiedBy>top rana</cp:lastModifiedBy>
  <cp:revision>33</cp:revision>
  <dcterms:created xsi:type="dcterms:W3CDTF">2021-07-11T10:08:00Z</dcterms:created>
  <dcterms:modified xsi:type="dcterms:W3CDTF">2021-07-12T17:35:00Z</dcterms:modified>
</cp:coreProperties>
</file>